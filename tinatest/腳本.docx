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81FEC7" w14:textId="77777777" w:rsidR="001C5AE2" w:rsidRDefault="001C5AE2">
      <w:pPr>
        <w:rPr>
          <w:b/>
        </w:rPr>
      </w:pPr>
      <w:r w:rsidRPr="00523B11">
        <w:rPr>
          <w:rFonts w:hint="eastAsia"/>
          <w:b/>
        </w:rPr>
        <w:t>＋</w:t>
      </w:r>
      <w:r w:rsidR="00523B11">
        <w:rPr>
          <w:rFonts w:hint="eastAsia"/>
          <w:b/>
        </w:rPr>
        <w:t xml:space="preserve"> </w:t>
      </w:r>
      <w:r w:rsidR="0004588B">
        <w:rPr>
          <w:rFonts w:hint="eastAsia"/>
          <w:b/>
        </w:rPr>
        <w:t>歷史新聞採</w:t>
      </w:r>
      <w:r w:rsidR="00563313">
        <w:rPr>
          <w:rFonts w:hint="eastAsia"/>
          <w:b/>
        </w:rPr>
        <w:t>訪手冊</w:t>
      </w:r>
      <w:r w:rsidR="00523B11"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14:paraId="6417F042" w14:textId="77777777" w:rsidR="00523B11" w:rsidRDefault="00523B11"/>
    <w:p w14:paraId="0568F743" w14:textId="77777777" w:rsidR="00563313" w:rsidRDefault="00563313">
      <w:r>
        <w:rPr>
          <w:rFonts w:hint="eastAsia"/>
        </w:rPr>
        <w:t>遊戲開始前，會告訴玩家每個人都有一本採訪手冊，手冊中的內容包含：</w:t>
      </w:r>
    </w:p>
    <w:p w14:paraId="26E26C4E" w14:textId="77777777" w:rsidR="001C5AE2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淺野水泥</w:t>
      </w:r>
      <w:r w:rsidR="0004588B">
        <w:rPr>
          <w:rFonts w:hint="eastAsia"/>
        </w:rPr>
        <w:t>罷工事件</w:t>
      </w:r>
      <w:r>
        <w:rPr>
          <w:rFonts w:hint="eastAsia"/>
        </w:rPr>
        <w:t>的簡介</w:t>
      </w:r>
    </w:p>
    <w:p w14:paraId="5761B132" w14:textId="77777777" w:rsidR="00F35FFD" w:rsidRDefault="00F35FFD" w:rsidP="00F35FFD"/>
    <w:p w14:paraId="59D7A23B" w14:textId="77777777" w:rsidR="00F35FFD" w:rsidRDefault="00F35FFD" w:rsidP="00F35FFD">
      <w:r>
        <w:rPr>
          <w:rFonts w:hint="eastAsia"/>
        </w:rPr>
        <w:t>【</w:t>
      </w:r>
      <w:r w:rsidR="005D3C73">
        <w:rPr>
          <w:rFonts w:hint="eastAsia"/>
        </w:rPr>
        <w:t>採訪資料一：</w:t>
      </w:r>
      <w:r>
        <w:rPr>
          <w:rFonts w:hint="eastAsia"/>
        </w:rPr>
        <w:t>淺野水泥</w:t>
      </w:r>
      <w:r w:rsidR="005D3C73">
        <w:rPr>
          <w:rFonts w:hint="eastAsia"/>
        </w:rPr>
        <w:t>廠工人發起</w:t>
      </w:r>
      <w:r>
        <w:rPr>
          <w:rFonts w:hint="eastAsia"/>
        </w:rPr>
        <w:t>罷工</w:t>
      </w:r>
      <w:r w:rsidR="005D3C73">
        <w:rPr>
          <w:rFonts w:hint="eastAsia"/>
        </w:rPr>
        <w:t>的導火線</w:t>
      </w:r>
      <w:r>
        <w:rPr>
          <w:rFonts w:hint="eastAsia"/>
        </w:rPr>
        <w:t>】</w:t>
      </w:r>
    </w:p>
    <w:p w14:paraId="40778DD2" w14:textId="77777777" w:rsidR="006D373C" w:rsidRDefault="006D373C" w:rsidP="006D373C"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26</w:t>
      </w:r>
      <w:r>
        <w:rPr>
          <w:rFonts w:hint="eastAsia"/>
        </w:rPr>
        <w:t>日，淺野水泥工廠的工人吳石定</w:t>
      </w:r>
      <w:r w:rsidR="00F35FFD">
        <w:rPr>
          <w:rFonts w:hint="eastAsia"/>
        </w:rPr>
        <w:t>因為長期曠職</w:t>
      </w:r>
      <w:r>
        <w:rPr>
          <w:rFonts w:hint="eastAsia"/>
        </w:rPr>
        <w:t>遭到解</w:t>
      </w:r>
      <w:r w:rsidR="00F35FFD">
        <w:rPr>
          <w:rFonts w:hint="eastAsia"/>
        </w:rPr>
        <w:t>雇。吳石定曠職的原因，是在</w:t>
      </w:r>
      <w:r>
        <w:rPr>
          <w:rFonts w:hint="eastAsia"/>
        </w:rPr>
        <w:t>去年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日因為傷害罪被警察逮捕收押，被關了</w:t>
      </w:r>
      <w:r w:rsidR="00F35FFD">
        <w:rPr>
          <w:rFonts w:hint="eastAsia"/>
        </w:rPr>
        <w:t>快</w:t>
      </w:r>
      <w:r>
        <w:rPr>
          <w:rFonts w:hint="eastAsia"/>
        </w:rPr>
        <w:t>三個</w:t>
      </w:r>
      <w:r w:rsidR="00F35FFD">
        <w:rPr>
          <w:rFonts w:hint="eastAsia"/>
        </w:rPr>
        <w:t>月才被釋放，雖然當初有寫請假申請給工廠，也託友人向廠長說好釋放後可以照常上班，但廠方還是不照約定解雇他。</w:t>
      </w:r>
    </w:p>
    <w:p w14:paraId="458889B4" w14:textId="77777777" w:rsidR="00F35FFD" w:rsidRDefault="00F35FFD" w:rsidP="006D373C">
      <w:r>
        <w:rPr>
          <w:rFonts w:hint="eastAsia"/>
        </w:rPr>
        <w:t>高雄機械工友會知道後，召開大會討論，決定請黃賜當代表跟淺野洋灰高雄支店長陳情，可是淺野洋灰一方不承認黃賜的代表性，後來即使黃賜提出委任狀，店長還是拒絕接受黃賜陳情。</w:t>
      </w:r>
    </w:p>
    <w:p w14:paraId="2217A51F" w14:textId="77777777" w:rsidR="006366CE" w:rsidRDefault="00F35FFD" w:rsidP="006D373C"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6</w:t>
      </w:r>
      <w:r>
        <w:rPr>
          <w:rFonts w:hint="eastAsia"/>
        </w:rPr>
        <w:t>日高雄機械工友會淺野洋灰工廠會員</w:t>
      </w:r>
      <w:r>
        <w:rPr>
          <w:rFonts w:hint="eastAsia"/>
        </w:rPr>
        <w:t>300</w:t>
      </w:r>
      <w:r>
        <w:rPr>
          <w:rFonts w:hint="eastAsia"/>
        </w:rPr>
        <w:t>多人出面，</w:t>
      </w:r>
      <w:r w:rsidR="006366CE">
        <w:rPr>
          <w:rFonts w:hint="eastAsia"/>
        </w:rPr>
        <w:t>證明黃賜的代表性，店長仍不讓步，還宣布水泥工廠停工一天，並解雇出面工人中的其中</w:t>
      </w:r>
      <w:r w:rsidR="006366CE">
        <w:rPr>
          <w:rFonts w:hint="eastAsia"/>
        </w:rPr>
        <w:t>41</w:t>
      </w:r>
      <w:r w:rsidR="006366CE">
        <w:rPr>
          <w:rFonts w:hint="eastAsia"/>
        </w:rPr>
        <w:t>人。</w:t>
      </w:r>
    </w:p>
    <w:p w14:paraId="00264ADE" w14:textId="77777777" w:rsidR="006366CE" w:rsidRDefault="006366CE" w:rsidP="006D373C">
      <w:r>
        <w:rPr>
          <w:rFonts w:hint="eastAsia"/>
        </w:rPr>
        <w:t>淺野洋灰工廠工人知道後，都感到忿忿不平，於是在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9</w:t>
      </w:r>
      <w:r>
        <w:rPr>
          <w:rFonts w:hint="eastAsia"/>
        </w:rPr>
        <w:t>日當天，選出代表後準備發起罷工，台灣工友總聯盟與台南總工會都有派人到高雄支援，蔣渭水、謝春木與盧丙丁都是其中一人。後來在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日，罷工行動正式發起，淺野洋灰工廠工人就有</w:t>
      </w:r>
      <w:r>
        <w:rPr>
          <w:rFonts w:hint="eastAsia"/>
        </w:rPr>
        <w:t>300</w:t>
      </w:r>
      <w:r>
        <w:rPr>
          <w:rFonts w:hint="eastAsia"/>
        </w:rPr>
        <w:t>多人參加。</w:t>
      </w:r>
    </w:p>
    <w:p w14:paraId="5812C764" w14:textId="77777777" w:rsidR="005D3C73" w:rsidRDefault="005D3C73" w:rsidP="006D373C"/>
    <w:p w14:paraId="63782FA1" w14:textId="77777777" w:rsidR="005D3C73" w:rsidRPr="005D3C73" w:rsidRDefault="005D3C73" w:rsidP="006D373C">
      <w:r>
        <w:rPr>
          <w:rFonts w:hint="eastAsia"/>
        </w:rPr>
        <w:t>【採訪資料二：淺野水泥罷工擴大發展與組織化】</w:t>
      </w:r>
    </w:p>
    <w:p w14:paraId="14C815B9" w14:textId="77777777" w:rsidR="006366CE" w:rsidRDefault="006366CE" w:rsidP="006D373C">
      <w:r>
        <w:rPr>
          <w:rFonts w:hint="eastAsia"/>
        </w:rPr>
        <w:t>淺野洋灰一方不打算妥協，要與罷工進行持久戰，所以在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16</w:t>
      </w:r>
      <w:r>
        <w:rPr>
          <w:rFonts w:hint="eastAsia"/>
        </w:rPr>
        <w:t>日宣布調任山上挖石灰的工人到工廠內部，山上的工人基於團結拒絕被調任，不想搶罷工同事的工作。結果淺野洋灰方態度強硬，還</w:t>
      </w:r>
      <w:r w:rsidR="00E93D01">
        <w:rPr>
          <w:rFonts w:hint="eastAsia"/>
        </w:rPr>
        <w:t>表示工廠沒人的話就不需要挖這麼多石灰，乾脆大家停業，但停業期間不支付工資。於是山上挖石灰的</w:t>
      </w:r>
      <w:r w:rsidR="00E93D01">
        <w:rPr>
          <w:rFonts w:hint="eastAsia"/>
        </w:rPr>
        <w:t>300</w:t>
      </w:r>
      <w:r w:rsidR="00E93D01">
        <w:rPr>
          <w:rFonts w:hint="eastAsia"/>
        </w:rPr>
        <w:t>多名工人一起加入罷工。</w:t>
      </w:r>
    </w:p>
    <w:p w14:paraId="5AF612B4" w14:textId="77777777" w:rsidR="00A41A98" w:rsidRDefault="00E93D01" w:rsidP="006D373C">
      <w:r>
        <w:rPr>
          <w:rFonts w:hint="eastAsia"/>
        </w:rPr>
        <w:t>有了挖石灰工人的加入，罷工人數來到</w:t>
      </w:r>
      <w:r>
        <w:rPr>
          <w:rFonts w:hint="eastAsia"/>
        </w:rPr>
        <w:t>700</w:t>
      </w:r>
      <w:r>
        <w:rPr>
          <w:rFonts w:hint="eastAsia"/>
        </w:rPr>
        <w:t>多人，加上淺野洋灰強硬的態度，讓工人團結的聲勢達到高點。</w:t>
      </w:r>
      <w:r w:rsidR="00A41A98">
        <w:rPr>
          <w:rFonts w:hint="eastAsia"/>
        </w:rPr>
        <w:t>為了與淺野洋灰長期抗爭，罷工方</w:t>
      </w:r>
      <w:r w:rsidR="005D3C73">
        <w:rPr>
          <w:rFonts w:hint="eastAsia"/>
        </w:rPr>
        <w:t>在台灣民眾黨的協助下，</w:t>
      </w:r>
      <w:r w:rsidR="00A41A98">
        <w:rPr>
          <w:rFonts w:hint="eastAsia"/>
        </w:rPr>
        <w:t>成立「淺野洋灰罷業員工總指揮部」，設立宣傳、救濟、霸業、監視等部門（刊行新聞，頒發指令、海報、召開演講等），進行宣傳並號召團結。</w:t>
      </w:r>
    </w:p>
    <w:p w14:paraId="2D385B95" w14:textId="77777777" w:rsidR="006D373C" w:rsidRDefault="006D373C" w:rsidP="006D373C"/>
    <w:p w14:paraId="661E34F3" w14:textId="77777777" w:rsidR="0063042C" w:rsidRPr="005D3C73" w:rsidRDefault="0063042C" w:rsidP="0063042C">
      <w:r>
        <w:rPr>
          <w:rFonts w:hint="eastAsia"/>
        </w:rPr>
        <w:t>【採訪資料三：吃飯隊】</w:t>
      </w:r>
    </w:p>
    <w:p w14:paraId="2FE2359B" w14:textId="77777777" w:rsidR="0063042C" w:rsidRDefault="0063042C" w:rsidP="0063042C">
      <w:r>
        <w:rPr>
          <w:rFonts w:hint="eastAsia"/>
        </w:rPr>
        <w:t>根據偵查小組的調查，在</w:t>
      </w:r>
      <w:r>
        <w:rPr>
          <w:rFonts w:hint="eastAsia"/>
        </w:rPr>
        <w:t>5</w:t>
      </w:r>
      <w:r>
        <w:rPr>
          <w:rFonts w:hint="eastAsia"/>
        </w:rPr>
        <w:t>月初出現一個叫「吃飯隊」的組織，會擅自到別人家蹭飯吃，而且包含好幾個隊伍。每隊由十數名或數十名成員組成，而且據目擊者表示，</w:t>
      </w:r>
      <w:r w:rsidR="00A3219F">
        <w:rPr>
          <w:rFonts w:hint="eastAsia"/>
        </w:rPr>
        <w:t>曾看到同一家的人被好幾隊「吃飯隊」的人輪流上門蹭飯吃，找警察來處理</w:t>
      </w:r>
      <w:r>
        <w:rPr>
          <w:rFonts w:hint="eastAsia"/>
        </w:rPr>
        <w:t>也無用。</w:t>
      </w:r>
    </w:p>
    <w:p w14:paraId="142F414B" w14:textId="77777777" w:rsidR="00F35FFD" w:rsidRPr="0063042C" w:rsidRDefault="00F35FFD" w:rsidP="006D373C"/>
    <w:p w14:paraId="73E8A6BF" w14:textId="77777777" w:rsidR="0063042C" w:rsidRDefault="0063042C" w:rsidP="006D373C"/>
    <w:p w14:paraId="3F51D8AF" w14:textId="77777777" w:rsidR="0063042C" w:rsidRDefault="0063042C" w:rsidP="006D373C"/>
    <w:p w14:paraId="41F28F9C" w14:textId="77777777" w:rsidR="00B02880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任務</w:t>
      </w:r>
    </w:p>
    <w:p w14:paraId="4813BDF3" w14:textId="77777777" w:rsidR="00CA4F1A" w:rsidRDefault="00CA4F1A" w:rsidP="00CA4F1A">
      <w:pPr>
        <w:rPr>
          <w:ins w:id="0" w:author="Windows 使用者" w:date="2021-05-18T19:57:00Z"/>
        </w:rPr>
      </w:pPr>
      <w:ins w:id="1" w:author="Windows 使用者" w:date="2021-05-18T19:57:00Z">
        <w:r>
          <w:rPr>
            <w:rFonts w:hint="eastAsia"/>
          </w:rPr>
          <w:t>【任務內容】</w:t>
        </w:r>
      </w:ins>
    </w:p>
    <w:p w14:paraId="386AF80F" w14:textId="77777777" w:rsidR="00CA4F1A" w:rsidRDefault="00CA4F1A" w:rsidP="00CA4F1A">
      <w:pPr>
        <w:rPr>
          <w:ins w:id="2" w:author="Windows 使用者" w:date="2021-05-18T19:57:00Z"/>
        </w:rPr>
      </w:pPr>
      <w:ins w:id="3" w:author="Windows 使用者" w:date="2021-05-18T19:57:00Z">
        <w:r>
          <w:rPr>
            <w:rFonts w:hint="eastAsia"/>
          </w:rPr>
          <w:t>任務一：找出「吃飯隊」的真實身分</w:t>
        </w:r>
      </w:ins>
    </w:p>
    <w:p w14:paraId="7ABB16AF" w14:textId="77777777" w:rsidR="00CA4F1A" w:rsidRDefault="00CA4F1A" w:rsidP="00CA4F1A">
      <w:pPr>
        <w:rPr>
          <w:ins w:id="4" w:author="Windows 使用者" w:date="2021-05-18T19:57:00Z"/>
        </w:rPr>
      </w:pPr>
      <w:ins w:id="5" w:author="Windows 使用者" w:date="2021-05-18T19:57:00Z">
        <w:r>
          <w:rPr>
            <w:rFonts w:hint="eastAsia"/>
          </w:rPr>
          <w:t>任務二：</w:t>
        </w:r>
        <w:bookmarkStart w:id="6" w:name="_GoBack"/>
        <w:r>
          <w:rPr>
            <w:rFonts w:hint="eastAsia"/>
          </w:rPr>
          <w:t>調查「吃飯隊」四處蹭飯的最主要原因</w:t>
        </w:r>
        <w:bookmarkEnd w:id="6"/>
      </w:ins>
    </w:p>
    <w:p w14:paraId="76624376" w14:textId="77777777" w:rsidR="00CA4F1A" w:rsidRDefault="00CA4F1A" w:rsidP="00CA4F1A">
      <w:pPr>
        <w:rPr>
          <w:ins w:id="7" w:author="Windows 使用者" w:date="2021-05-18T19:57:00Z"/>
        </w:rPr>
      </w:pPr>
      <w:ins w:id="8" w:author="Windows 使用者" w:date="2021-05-18T19:57:00Z">
        <w:r>
          <w:rPr>
            <w:rFonts w:hint="eastAsia"/>
          </w:rPr>
          <w:t>任務三：採訪到能證實連警察都管不了的訪問內容</w:t>
        </w:r>
      </w:ins>
    </w:p>
    <w:p w14:paraId="117C2BF1" w14:textId="7E7E7502" w:rsidR="00CF0A79" w:rsidDel="00CA4F1A" w:rsidRDefault="00CF0A79" w:rsidP="00CF0A79">
      <w:pPr>
        <w:rPr>
          <w:del w:id="9" w:author="Windows 使用者" w:date="2021-05-18T19:57:00Z"/>
        </w:rPr>
      </w:pPr>
      <w:del w:id="10" w:author="Windows 使用者" w:date="2021-05-18T19:57:00Z">
        <w:r w:rsidDel="00CA4F1A">
          <w:rPr>
            <w:rFonts w:hint="eastAsia"/>
          </w:rPr>
          <w:delText>【吃飯隊報導】</w:delText>
        </w:r>
      </w:del>
    </w:p>
    <w:p w14:paraId="63AE6EFA" w14:textId="14BC4BC5" w:rsidR="00CF0A79" w:rsidDel="00CA4F1A" w:rsidRDefault="00CF0A79" w:rsidP="00CF0A79">
      <w:pPr>
        <w:rPr>
          <w:del w:id="11" w:author="Windows 使用者" w:date="2021-05-18T19:57:00Z"/>
        </w:rPr>
      </w:pPr>
      <w:del w:id="12" w:author="Windows 使用者" w:date="2021-05-18T19:57:00Z">
        <w:r w:rsidDel="00CA4F1A">
          <w:rPr>
            <w:rFonts w:hint="eastAsia"/>
          </w:rPr>
          <w:delText>任務一：採訪到能佐證</w:delText>
        </w:r>
        <w:r w:rsidRPr="00073DAA" w:rsidDel="00CA4F1A">
          <w:rPr>
            <w:rFonts w:hint="eastAsia"/>
            <w:color w:val="C00000"/>
          </w:rPr>
          <w:delText>連警察都管不了</w:delText>
        </w:r>
        <w:r w:rsidRPr="00CF0A79" w:rsidDel="00CA4F1A">
          <w:rPr>
            <w:rFonts w:hint="eastAsia"/>
          </w:rPr>
          <w:delText>的訪問內容</w:delText>
        </w:r>
      </w:del>
    </w:p>
    <w:p w14:paraId="35E45007" w14:textId="7EBD87E8" w:rsidR="00CF0A79" w:rsidRPr="00CF0A79" w:rsidDel="00CA4F1A" w:rsidRDefault="00CF0A79" w:rsidP="00CF0A79">
      <w:pPr>
        <w:rPr>
          <w:del w:id="13" w:author="Windows 使用者" w:date="2021-05-18T19:57:00Z"/>
        </w:rPr>
      </w:pPr>
      <w:del w:id="14" w:author="Windows 使用者" w:date="2021-05-18T19:57:00Z">
        <w:r w:rsidDel="00CA4F1A">
          <w:rPr>
            <w:rFonts w:hint="eastAsia"/>
          </w:rPr>
          <w:delText>任務二：找出「吃飯隊」四處蹭飯的真正原因</w:delText>
        </w:r>
      </w:del>
    </w:p>
    <w:p w14:paraId="12DEE2E7" w14:textId="77777777" w:rsidR="00CF0A79" w:rsidRDefault="00CF0A79" w:rsidP="00CF0A79"/>
    <w:p w14:paraId="0BB380E7" w14:textId="77777777" w:rsidR="00B02880" w:rsidRDefault="00B02880" w:rsidP="00A41A98">
      <w:pPr>
        <w:pStyle w:val="a4"/>
        <w:widowControl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名單</w:t>
      </w:r>
    </w:p>
    <w:p w14:paraId="0064CE40" w14:textId="77777777" w:rsidR="00B02880" w:rsidRDefault="00B02880" w:rsidP="00B02880">
      <w:pPr>
        <w:widowControl/>
      </w:pPr>
    </w:p>
    <w:p w14:paraId="364926CC" w14:textId="77777777" w:rsidR="00B02880" w:rsidRDefault="00B02880" w:rsidP="00B02880">
      <w:pPr>
        <w:widowControl/>
      </w:pPr>
      <w:r>
        <w:rPr>
          <w:rFonts w:hint="eastAsia"/>
        </w:rPr>
        <w:t>採訪新聞選單：</w:t>
      </w:r>
    </w:p>
    <w:p w14:paraId="2F6226C5" w14:textId="77777777" w:rsidR="00B02880" w:rsidRDefault="00B02880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吃飯隊</w:t>
      </w:r>
    </w:p>
    <w:p w14:paraId="63762071" w14:textId="77777777" w:rsidR="00B02880" w:rsidRDefault="00197D2B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罷工解散</w:t>
      </w:r>
    </w:p>
    <w:p w14:paraId="45C776D4" w14:textId="77777777" w:rsidR="00523B11" w:rsidRDefault="00523B11" w:rsidP="00B02880">
      <w:pPr>
        <w:widowControl/>
      </w:pPr>
      <w:r>
        <w:br w:type="page"/>
      </w:r>
    </w:p>
    <w:p w14:paraId="10266C73" w14:textId="77777777" w:rsidR="00523B11" w:rsidRDefault="00523B11" w:rsidP="00523B11">
      <w:pPr>
        <w:rPr>
          <w:b/>
        </w:rPr>
      </w:pPr>
      <w:r w:rsidRPr="00523B11">
        <w:rPr>
          <w:rFonts w:hint="eastAsia"/>
          <w:b/>
        </w:rPr>
        <w:lastRenderedPageBreak/>
        <w:t>＋</w:t>
      </w:r>
      <w:r>
        <w:rPr>
          <w:rFonts w:hint="eastAsia"/>
          <w:b/>
        </w:rPr>
        <w:t xml:space="preserve"> </w:t>
      </w:r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　罷工團成立「食飯隊」，前往復工工人家中討飯吃。食飯隊陸續上陣，讓被吃飯的工人家裡開銷比罷工還多。</w:t>
      </w:r>
      <w:r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14:paraId="2D1B2B8E" w14:textId="77777777" w:rsidR="00073DAA" w:rsidRDefault="00073DAA" w:rsidP="00523B11">
      <w:pPr>
        <w:rPr>
          <w:b/>
        </w:rPr>
      </w:pPr>
    </w:p>
    <w:p w14:paraId="0662ADC6" w14:textId="77777777" w:rsidR="00073DAA" w:rsidRPr="00073DAA" w:rsidRDefault="00073DAA" w:rsidP="00523B11">
      <w:pPr>
        <w:rPr>
          <w:color w:val="C00000"/>
        </w:rPr>
      </w:pPr>
      <w:r w:rsidRPr="00073DAA">
        <w:rPr>
          <w:rFonts w:hint="eastAsia"/>
          <w:color w:val="C00000"/>
        </w:rPr>
        <w:t>不用改名鮭魚，也能免費吃大餐？</w:t>
      </w:r>
    </w:p>
    <w:p w14:paraId="12B1277A" w14:textId="77777777" w:rsidR="00073DAA" w:rsidRPr="00073DAA" w:rsidRDefault="00073DAA" w:rsidP="00523B11">
      <w:pPr>
        <w:rPr>
          <w:b/>
          <w:color w:val="C00000"/>
        </w:rPr>
      </w:pPr>
      <w:r w:rsidRPr="00073DAA">
        <w:rPr>
          <w:rFonts w:hint="eastAsia"/>
          <w:color w:val="C00000"/>
        </w:rPr>
        <w:t>神祕組織「吃飯隊」四處蹭飯　受害</w:t>
      </w:r>
      <w:r w:rsidR="00197D2B">
        <w:rPr>
          <w:rFonts w:hint="eastAsia"/>
          <w:color w:val="C00000"/>
        </w:rPr>
        <w:t>者</w:t>
      </w:r>
      <w:r w:rsidRPr="00073DAA">
        <w:rPr>
          <w:rFonts w:hint="eastAsia"/>
          <w:color w:val="C00000"/>
        </w:rPr>
        <w:t>：連警察都管不了</w:t>
      </w:r>
    </w:p>
    <w:p w14:paraId="31441CAF" w14:textId="77777777" w:rsidR="00A82CF0" w:rsidRDefault="00A82CF0" w:rsidP="00523B11"/>
    <w:p w14:paraId="1D0D233E" w14:textId="77777777" w:rsidR="00A82CF0" w:rsidRDefault="00A82CF0" w:rsidP="00523B11">
      <w:r>
        <w:rPr>
          <w:rFonts w:hint="eastAsia"/>
        </w:rPr>
        <w:t>近日出現神祕組織「吃飯隊」的成員，去別人家裡蹭免費的飯吃。</w:t>
      </w:r>
    </w:p>
    <w:p w14:paraId="1C0DC7CF" w14:textId="77777777" w:rsidR="00A82CF0" w:rsidRDefault="00A82CF0" w:rsidP="00523B11">
      <w:r>
        <w:rPr>
          <w:rFonts w:hint="eastAsia"/>
        </w:rPr>
        <w:t>他們蹭飯蹭的毫無節制，已經有好幾位受害者家中的米被吃光！</w:t>
      </w:r>
    </w:p>
    <w:p w14:paraId="57B71236" w14:textId="77777777" w:rsidR="002011C1" w:rsidRDefault="002011C1" w:rsidP="00523B11"/>
    <w:p w14:paraId="25427C6F" w14:textId="77777777" w:rsidR="00197D2B" w:rsidRDefault="00197D2B" w:rsidP="00523B11">
      <w:pPr>
        <w:rPr>
          <w:i/>
        </w:rPr>
      </w:pPr>
      <w:r>
        <w:rPr>
          <w:rFonts w:hint="eastAsia"/>
          <w:i/>
        </w:rPr>
        <w:t>根據新聞台蒐集到的資料，</w:t>
      </w:r>
    </w:p>
    <w:p w14:paraId="02AC6780" w14:textId="77777777" w:rsidR="00B02880" w:rsidRDefault="00197D2B" w:rsidP="00523B11">
      <w:pPr>
        <w:rPr>
          <w:i/>
        </w:rPr>
      </w:pPr>
      <w:r>
        <w:rPr>
          <w:rFonts w:hint="eastAsia"/>
          <w:i/>
        </w:rPr>
        <w:t>1928</w:t>
      </w:r>
      <w:r>
        <w:rPr>
          <w:rFonts w:hint="eastAsia"/>
          <w:i/>
        </w:rPr>
        <w:t>年在高雄壽山地區有一群四處蹭飯的組織</w:t>
      </w:r>
      <w:r w:rsidR="00D674AF">
        <w:rPr>
          <w:rFonts w:hint="eastAsia"/>
          <w:i/>
        </w:rPr>
        <w:t>「吃飯隊」</w:t>
      </w:r>
      <w:r>
        <w:rPr>
          <w:rFonts w:hint="eastAsia"/>
          <w:i/>
        </w:rPr>
        <w:t>，</w:t>
      </w:r>
    </w:p>
    <w:p w14:paraId="2B0B3D51" w14:textId="77777777" w:rsidR="00197D2B" w:rsidRDefault="00197D2B" w:rsidP="00523B11">
      <w:pPr>
        <w:rPr>
          <w:i/>
        </w:rPr>
      </w:pPr>
      <w:r>
        <w:rPr>
          <w:rFonts w:hint="eastAsia"/>
          <w:i/>
        </w:rPr>
        <w:t>據說</w:t>
      </w:r>
      <w:r w:rsidR="00D674AF">
        <w:rPr>
          <w:rFonts w:hint="eastAsia"/>
          <w:i/>
        </w:rPr>
        <w:t>跟淺野水泥罷工有關，而且</w:t>
      </w:r>
      <w:r>
        <w:rPr>
          <w:rFonts w:hint="eastAsia"/>
          <w:i/>
        </w:rPr>
        <w:t>連警察都管不了！</w:t>
      </w:r>
    </w:p>
    <w:p w14:paraId="693C1F85" w14:textId="77777777" w:rsidR="002011C1" w:rsidRPr="002011C1" w:rsidRDefault="00CF0A79" w:rsidP="00523B11">
      <w:pPr>
        <w:rPr>
          <w:i/>
        </w:rPr>
      </w:pPr>
      <w:r>
        <w:rPr>
          <w:rFonts w:hint="eastAsia"/>
          <w:i/>
        </w:rPr>
        <w:t>完成</w:t>
      </w:r>
      <w:r w:rsidR="00197D2B">
        <w:rPr>
          <w:rFonts w:hint="eastAsia"/>
          <w:i/>
        </w:rPr>
        <w:t>主管</w:t>
      </w:r>
      <w:r>
        <w:rPr>
          <w:rFonts w:hint="eastAsia"/>
          <w:i/>
        </w:rPr>
        <w:t>交代的</w:t>
      </w:r>
      <w:r w:rsidR="00197D2B">
        <w:rPr>
          <w:rFonts w:hint="eastAsia"/>
          <w:i/>
        </w:rPr>
        <w:t>採訪</w:t>
      </w:r>
      <w:r>
        <w:rPr>
          <w:rFonts w:hint="eastAsia"/>
          <w:i/>
        </w:rPr>
        <w:t>任務</w:t>
      </w:r>
      <w:r w:rsidR="00197D2B">
        <w:rPr>
          <w:rFonts w:hint="eastAsia"/>
          <w:i/>
        </w:rPr>
        <w:t>，</w:t>
      </w:r>
      <w:r w:rsidR="004F7709">
        <w:rPr>
          <w:rFonts w:hint="eastAsia"/>
          <w:i/>
        </w:rPr>
        <w:t>找</w:t>
      </w:r>
      <w:r w:rsidR="002011C1" w:rsidRPr="002011C1">
        <w:rPr>
          <w:rFonts w:hint="eastAsia"/>
          <w:i/>
        </w:rPr>
        <w:t>出「吃飯隊」蹭飯的真正原</w:t>
      </w:r>
      <w:r w:rsidR="004F7709">
        <w:rPr>
          <w:rFonts w:hint="eastAsia"/>
          <w:i/>
        </w:rPr>
        <w:t>因！</w:t>
      </w:r>
    </w:p>
    <w:p w14:paraId="42923304" w14:textId="77777777" w:rsidR="00A82CF0" w:rsidRDefault="00A82CF0" w:rsidP="00523B11"/>
    <w:p w14:paraId="7DBC0A66" w14:textId="77777777" w:rsidR="00523B11" w:rsidRDefault="009F094C" w:rsidP="00523B11">
      <w:r>
        <w:pict w14:anchorId="1D41CF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03pt">
            <v:imagedata r:id="rId7" o:title="20210301_03_吃飯隊"/>
          </v:shape>
        </w:pict>
      </w:r>
    </w:p>
    <w:p w14:paraId="31E7E51D" w14:textId="77777777" w:rsidR="00073DAA" w:rsidRDefault="00073DAA" w:rsidP="00523B11"/>
    <w:p w14:paraId="284D5F54" w14:textId="77777777" w:rsidR="00523B11" w:rsidRDefault="00523B11" w:rsidP="00523B11">
      <w:r>
        <w:rPr>
          <w:rFonts w:hint="eastAsia"/>
        </w:rPr>
        <w:t>【</w:t>
      </w:r>
      <w:r w:rsidR="004F7709">
        <w:rPr>
          <w:rFonts w:hint="eastAsia"/>
        </w:rPr>
        <w:t>旁白</w:t>
      </w:r>
      <w:r>
        <w:rPr>
          <w:rFonts w:hint="eastAsia"/>
        </w:rPr>
        <w:t>】</w:t>
      </w:r>
    </w:p>
    <w:p w14:paraId="3B4EF288" w14:textId="77777777" w:rsidR="00A07E97" w:rsidRDefault="004F7709" w:rsidP="00523B11">
      <w:r>
        <w:rPr>
          <w:rFonts w:hint="eastAsia"/>
        </w:rPr>
        <w:t>你</w:t>
      </w:r>
      <w:r w:rsidR="00A07E97">
        <w:rPr>
          <w:rFonts w:hint="eastAsia"/>
        </w:rPr>
        <w:t>現在已經回到</w:t>
      </w:r>
      <w:r w:rsidR="00A07E97">
        <w:rPr>
          <w:rFonts w:hint="eastAsia"/>
        </w:rPr>
        <w:t>1928</w:t>
      </w:r>
      <w:r w:rsidR="00A07E97">
        <w:rPr>
          <w:rFonts w:hint="eastAsia"/>
        </w:rPr>
        <w:t>年</w:t>
      </w:r>
      <w:r w:rsidR="00A07E97">
        <w:rPr>
          <w:rFonts w:hint="eastAsia"/>
        </w:rPr>
        <w:t>5</w:t>
      </w:r>
      <w:r w:rsidR="00A07E97">
        <w:rPr>
          <w:rFonts w:hint="eastAsia"/>
        </w:rPr>
        <w:t>月</w:t>
      </w:r>
      <w:r w:rsidR="00A07E97">
        <w:rPr>
          <w:rFonts w:hint="eastAsia"/>
        </w:rPr>
        <w:t>6</w:t>
      </w:r>
      <w:r w:rsidR="00A07E97">
        <w:rPr>
          <w:rFonts w:hint="eastAsia"/>
        </w:rPr>
        <w:t>日</w:t>
      </w:r>
      <w:r>
        <w:rPr>
          <w:rFonts w:hint="eastAsia"/>
        </w:rPr>
        <w:t>的高雄壽山</w:t>
      </w:r>
      <w:r w:rsidR="00A07E97">
        <w:rPr>
          <w:rFonts w:hint="eastAsia"/>
        </w:rPr>
        <w:t>，</w:t>
      </w:r>
    </w:p>
    <w:p w14:paraId="5EBB1D27" w14:textId="77777777" w:rsidR="00A82CF0" w:rsidRDefault="004F7709" w:rsidP="00523B11">
      <w:r>
        <w:rPr>
          <w:rFonts w:hint="eastAsia"/>
        </w:rPr>
        <w:t>根據同事的調查，有好幾戶人家都被</w:t>
      </w:r>
      <w:r w:rsidR="00A07E97">
        <w:rPr>
          <w:rFonts w:hint="eastAsia"/>
        </w:rPr>
        <w:t>「吃飯隊」</w:t>
      </w:r>
      <w:r>
        <w:rPr>
          <w:rFonts w:hint="eastAsia"/>
        </w:rPr>
        <w:t>上門蹭飯</w:t>
      </w:r>
      <w:r w:rsidR="00A07E97">
        <w:rPr>
          <w:rFonts w:hint="eastAsia"/>
        </w:rPr>
        <w:t>，</w:t>
      </w:r>
    </w:p>
    <w:p w14:paraId="4B5A4186" w14:textId="77777777" w:rsidR="00A07E97" w:rsidRDefault="004F7709" w:rsidP="00523B11">
      <w:r>
        <w:rPr>
          <w:rFonts w:hint="eastAsia"/>
        </w:rPr>
        <w:t>甚至還有一戶</w:t>
      </w:r>
      <w:r w:rsidR="00A07E97">
        <w:rPr>
          <w:rFonts w:hint="eastAsia"/>
        </w:rPr>
        <w:t>家</w:t>
      </w:r>
      <w:r>
        <w:rPr>
          <w:rFonts w:hint="eastAsia"/>
        </w:rPr>
        <w:t>裡的</w:t>
      </w:r>
      <w:r w:rsidR="00A07E97">
        <w:rPr>
          <w:rFonts w:hint="eastAsia"/>
        </w:rPr>
        <w:t>存糧</w:t>
      </w:r>
      <w:r>
        <w:rPr>
          <w:rFonts w:hint="eastAsia"/>
        </w:rPr>
        <w:t>被吃光光</w:t>
      </w:r>
      <w:r w:rsidR="00A07E97">
        <w:rPr>
          <w:rFonts w:hint="eastAsia"/>
        </w:rPr>
        <w:t>！</w:t>
      </w:r>
    </w:p>
    <w:p w14:paraId="6090A225" w14:textId="77777777" w:rsidR="00A07E97" w:rsidRPr="004F7709" w:rsidRDefault="00A07E97" w:rsidP="00523B11"/>
    <w:p w14:paraId="27A957EF" w14:textId="77777777" w:rsidR="004F7709" w:rsidRDefault="004F7709" w:rsidP="00523B11">
      <w:r>
        <w:rPr>
          <w:rFonts w:hint="eastAsia"/>
        </w:rPr>
        <w:t>同事留給你幾位已經聯絡好可以接受採訪人員名單，</w:t>
      </w:r>
    </w:p>
    <w:p w14:paraId="269F3448" w14:textId="77777777" w:rsidR="00A07E97" w:rsidRDefault="004F7709" w:rsidP="00523B11">
      <w:r>
        <w:rPr>
          <w:rFonts w:hint="eastAsia"/>
        </w:rPr>
        <w:lastRenderedPageBreak/>
        <w:t>根據名單的建議，</w:t>
      </w:r>
      <w:r w:rsidR="00D674AF">
        <w:rPr>
          <w:rFonts w:hint="eastAsia"/>
        </w:rPr>
        <w:t>你</w:t>
      </w:r>
      <w:r>
        <w:rPr>
          <w:rFonts w:hint="eastAsia"/>
        </w:rPr>
        <w:t>前往採訪</w:t>
      </w:r>
      <w:r w:rsidR="00D674AF">
        <w:rPr>
          <w:rFonts w:hint="eastAsia"/>
        </w:rPr>
        <w:t>第</w:t>
      </w:r>
      <w:r>
        <w:rPr>
          <w:rFonts w:hint="eastAsia"/>
        </w:rPr>
        <w:t>一位受訪者，也是一名工人的妻子</w:t>
      </w:r>
      <w:r w:rsidR="00D674AF">
        <w:rPr>
          <w:rFonts w:hint="eastAsia"/>
        </w:rPr>
        <w:t>……</w:t>
      </w:r>
    </w:p>
    <w:p w14:paraId="44A57A6F" w14:textId="01D59F3D" w:rsidR="00A07E97" w:rsidRDefault="00A07E97" w:rsidP="00523B11"/>
    <w:p w14:paraId="7B4AA9B2" w14:textId="2DF1E15D" w:rsidR="000D33A4" w:rsidRDefault="000D33A4" w:rsidP="00523B11">
      <w:r>
        <w:rPr>
          <w:rFonts w:hint="eastAsia"/>
        </w:rPr>
        <w:t>【任務內容】</w:t>
      </w:r>
    </w:p>
    <w:p w14:paraId="46C114D7" w14:textId="2E9C8787" w:rsidR="000D33A4" w:rsidRDefault="000D33A4" w:rsidP="000D33A4">
      <w:r>
        <w:rPr>
          <w:rFonts w:hint="eastAsia"/>
        </w:rPr>
        <w:t>任務一：</w:t>
      </w:r>
      <w:r w:rsidR="003B1F4B">
        <w:rPr>
          <w:rFonts w:hint="eastAsia"/>
        </w:rPr>
        <w:t>找出「吃飯隊」的真實身分</w:t>
      </w:r>
    </w:p>
    <w:p w14:paraId="335F717F" w14:textId="5F7CEA39" w:rsidR="000D33A4" w:rsidRDefault="000D33A4" w:rsidP="000D33A4">
      <w:r>
        <w:rPr>
          <w:rFonts w:hint="eastAsia"/>
        </w:rPr>
        <w:t>任務二：</w:t>
      </w:r>
      <w:del w:id="15" w:author="Windows 使用者" w:date="2021-05-18T19:38:00Z">
        <w:r w:rsidDel="009F094C">
          <w:rPr>
            <w:rFonts w:hint="eastAsia"/>
          </w:rPr>
          <w:delText>找出</w:delText>
        </w:r>
      </w:del>
      <w:ins w:id="16" w:author="Windows 使用者" w:date="2021-05-18T19:38:00Z">
        <w:r w:rsidR="009F094C">
          <w:rPr>
            <w:rFonts w:hint="eastAsia"/>
          </w:rPr>
          <w:t>調查</w:t>
        </w:r>
      </w:ins>
      <w:r>
        <w:rPr>
          <w:rFonts w:hint="eastAsia"/>
        </w:rPr>
        <w:t>「吃飯隊」四處蹭飯的</w:t>
      </w:r>
      <w:del w:id="17" w:author="Windows 使用者" w:date="2021-05-18T19:38:00Z">
        <w:r w:rsidDel="009F094C">
          <w:rPr>
            <w:rFonts w:hint="eastAsia"/>
          </w:rPr>
          <w:delText>真正原因</w:delText>
        </w:r>
      </w:del>
      <w:ins w:id="18" w:author="Windows 使用者" w:date="2021-05-18T19:38:00Z">
        <w:r w:rsidR="009F094C">
          <w:rPr>
            <w:rFonts w:hint="eastAsia"/>
          </w:rPr>
          <w:t>最主要原因</w:t>
        </w:r>
      </w:ins>
    </w:p>
    <w:p w14:paraId="034ABF82" w14:textId="589FF738" w:rsidR="003B1F4B" w:rsidRDefault="003B1F4B" w:rsidP="000D33A4">
      <w:r>
        <w:rPr>
          <w:rFonts w:hint="eastAsia"/>
        </w:rPr>
        <w:t>任務三：採訪到能證實連警察都管不了的訪問內容</w:t>
      </w:r>
    </w:p>
    <w:p w14:paraId="1B56CAB8" w14:textId="2AC14D9E" w:rsidR="002218D0" w:rsidRDefault="002218D0" w:rsidP="00523B11"/>
    <w:p w14:paraId="54CB6EC7" w14:textId="77777777" w:rsidR="000D33A4" w:rsidRPr="000D33A4" w:rsidRDefault="000D33A4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F73F17" w14:paraId="35E066E1" w14:textId="77777777" w:rsidTr="00A41A98">
        <w:tc>
          <w:tcPr>
            <w:tcW w:w="8296" w:type="dxa"/>
            <w:gridSpan w:val="2"/>
          </w:tcPr>
          <w:p w14:paraId="6BABB8E0" w14:textId="77777777" w:rsidR="00F73F17" w:rsidRDefault="00F73F17" w:rsidP="00F73F17">
            <w:pPr>
              <w:jc w:val="center"/>
            </w:pPr>
            <w:r>
              <w:rPr>
                <w:rFonts w:hint="eastAsia"/>
              </w:rPr>
              <w:t>第一位採訪者：受害婦女（復工工人的妻子）</w:t>
            </w:r>
          </w:p>
        </w:tc>
      </w:tr>
      <w:tr w:rsidR="00AA5A37" w14:paraId="355E105F" w14:textId="77777777" w:rsidTr="00AA5A37">
        <w:tc>
          <w:tcPr>
            <w:tcW w:w="2689" w:type="dxa"/>
          </w:tcPr>
          <w:p w14:paraId="7CD7A92A" w14:textId="77777777" w:rsidR="00AA5A37" w:rsidRDefault="00AA5A37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1-1</w:t>
            </w:r>
          </w:p>
          <w:p w14:paraId="7881B1E1" w14:textId="77777777" w:rsidR="00AA5A37" w:rsidRDefault="00AA5A37" w:rsidP="00F73F17">
            <w:r>
              <w:rPr>
                <w:rFonts w:hint="eastAsia"/>
              </w:rPr>
              <w:t>吃飯隊做了什麼事</w:t>
            </w:r>
          </w:p>
          <w:p w14:paraId="22920E3C" w14:textId="77777777" w:rsidR="002011C1" w:rsidRDefault="002011C1" w:rsidP="00F73F17"/>
          <w:p w14:paraId="5838D343" w14:textId="77777777" w:rsidR="002011C1" w:rsidRDefault="002011C1" w:rsidP="00F73F17">
            <w:r>
              <w:rPr>
                <w:rFonts w:hint="eastAsia"/>
              </w:rPr>
              <w:t>關鍵字：強迫請客、契約、吃光存糧</w:t>
            </w:r>
          </w:p>
          <w:p w14:paraId="170D856A" w14:textId="77777777" w:rsidR="00610AEE" w:rsidRDefault="00610AEE" w:rsidP="00F73F17"/>
          <w:p w14:paraId="7CC3DF56" w14:textId="77777777" w:rsidR="00610AEE" w:rsidRDefault="00610AEE" w:rsidP="00F73F17">
            <w:r>
              <w:t>Get</w:t>
            </w:r>
            <w:r>
              <w:rPr>
                <w:rFonts w:hint="eastAsia"/>
              </w:rPr>
              <w:t>的線索：</w:t>
            </w:r>
          </w:p>
          <w:p w14:paraId="015BF06A" w14:textId="77777777" w:rsidR="00610AEE" w:rsidRDefault="00610AEE" w:rsidP="00131B52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以契約為憑藉來蹭飯</w:t>
            </w:r>
          </w:p>
        </w:tc>
        <w:tc>
          <w:tcPr>
            <w:tcW w:w="5607" w:type="dxa"/>
          </w:tcPr>
          <w:p w14:paraId="3F22C3E3" w14:textId="77777777" w:rsidR="004F7709" w:rsidRDefault="00AA5A37" w:rsidP="00AA5A37">
            <w:r>
              <w:rPr>
                <w:rFonts w:hint="eastAsia"/>
              </w:rPr>
              <w:t>記者：</w:t>
            </w:r>
            <w:r w:rsidR="00426338">
              <w:rPr>
                <w:rFonts w:hint="eastAsia"/>
              </w:rPr>
              <w:t>你好，我是三隻魚新聞台的歷史記者，</w:t>
            </w:r>
            <w:r>
              <w:rPr>
                <w:rFonts w:hint="eastAsia"/>
              </w:rPr>
              <w:t>可以</w:t>
            </w:r>
            <w:r w:rsidR="004F7709">
              <w:rPr>
                <w:rFonts w:hint="eastAsia"/>
              </w:rPr>
              <w:t>自我介紹一下嗎？</w:t>
            </w:r>
          </w:p>
          <w:p w14:paraId="33C1A9D8" w14:textId="77777777" w:rsidR="004F7709" w:rsidRDefault="004F7709" w:rsidP="00AA5A37">
            <w:r>
              <w:rPr>
                <w:rFonts w:hint="eastAsia"/>
              </w:rPr>
              <w:t>受害婦女：我是</w:t>
            </w:r>
            <w:r w:rsidR="00610AEE">
              <w:rPr>
                <w:rFonts w:hint="eastAsia"/>
              </w:rPr>
              <w:t>一名家庭主婦，丈夫是淺野水泥工廠的工人。</w:t>
            </w:r>
          </w:p>
          <w:p w14:paraId="279D8243" w14:textId="77777777" w:rsidR="00AA5A37" w:rsidRDefault="00610AEE" w:rsidP="00AA5A37">
            <w:r>
              <w:rPr>
                <w:rFonts w:hint="eastAsia"/>
              </w:rPr>
              <w:t>記者：可以</w:t>
            </w:r>
            <w:r w:rsidR="00AA5A37">
              <w:rPr>
                <w:rFonts w:hint="eastAsia"/>
              </w:rPr>
              <w:t>詳細講一下「吃飯隊」對你</w:t>
            </w:r>
            <w:r>
              <w:rPr>
                <w:rFonts w:hint="eastAsia"/>
              </w:rPr>
              <w:t>家</w:t>
            </w:r>
            <w:r w:rsidR="00AA5A37">
              <w:rPr>
                <w:rFonts w:hint="eastAsia"/>
              </w:rPr>
              <w:t>做了什麼事嗎？</w:t>
            </w:r>
          </w:p>
          <w:p w14:paraId="609B000E" w14:textId="1924E07E" w:rsidR="00610AEE" w:rsidRDefault="00AA5A37" w:rsidP="00CA4F1A">
            <w:r>
              <w:rPr>
                <w:rFonts w:hint="eastAsia"/>
              </w:rPr>
              <w:t>受害婦女：我人生中第一次遇到這麼</w:t>
            </w:r>
            <w:r w:rsidR="00A82CF0">
              <w:rPr>
                <w:rFonts w:hint="eastAsia"/>
              </w:rPr>
              <w:t>誇張的行為</w:t>
            </w:r>
            <w:r>
              <w:rPr>
                <w:rFonts w:hint="eastAsia"/>
              </w:rPr>
              <w:t>，</w:t>
            </w:r>
            <w:r w:rsidR="009A36EB">
              <w:rPr>
                <w:rFonts w:hint="eastAsia"/>
              </w:rPr>
              <w:t>家裡直接被當免費食堂！</w:t>
            </w:r>
            <w:ins w:id="19" w:author="Windows 使用者" w:date="2021-05-10T15:09:00Z">
              <w:r w:rsidR="002909BB">
                <w:rPr>
                  <w:rFonts w:hint="eastAsia"/>
                </w:rPr>
                <w:t>就是昨天</w:t>
              </w:r>
            </w:ins>
            <w:ins w:id="20" w:author="Windows 使用者" w:date="2021-05-10T15:10:00Z">
              <w:r w:rsidR="002909BB">
                <w:rPr>
                  <w:rFonts w:hint="eastAsia"/>
                </w:rPr>
                <w:t>中午的時候，我來了</w:t>
              </w:r>
              <w:r w:rsidR="002909BB">
                <w:rPr>
                  <w:rFonts w:hint="eastAsia"/>
                </w:rPr>
                <w:t>10</w:t>
              </w:r>
              <w:r w:rsidR="002909BB">
                <w:rPr>
                  <w:rFonts w:hint="eastAsia"/>
                </w:rPr>
                <w:t>幾個人，自稱是「吃飯隊」，</w:t>
              </w:r>
            </w:ins>
            <w:del w:id="21" w:author="Windows 使用者" w:date="2021-05-10T15:10:00Z">
              <w:r w:rsidDel="002909BB">
                <w:rPr>
                  <w:rFonts w:hint="eastAsia"/>
                </w:rPr>
                <w:delText>這些「吃飯隊」</w:delText>
              </w:r>
            </w:del>
            <w:del w:id="22" w:author="Windows 使用者" w:date="2021-05-10T15:08:00Z">
              <w:r w:rsidDel="002909BB">
                <w:rPr>
                  <w:rFonts w:hint="eastAsia"/>
                </w:rPr>
                <w:delText>的人</w:delText>
              </w:r>
            </w:del>
            <w:del w:id="23" w:author="Windows 使用者" w:date="2021-05-18T19:44:00Z">
              <w:r w:rsidDel="003D4275">
                <w:rPr>
                  <w:rFonts w:hint="eastAsia"/>
                </w:rPr>
                <w:delText>，</w:delText>
              </w:r>
            </w:del>
            <w:ins w:id="24" w:author="Windows 使用者" w:date="2021-05-10T15:11:00Z">
              <w:r w:rsidR="002909BB">
                <w:rPr>
                  <w:rFonts w:hint="eastAsia"/>
                </w:rPr>
                <w:t>裡面有些人我認識，是我丈夫的同事，最近</w:t>
              </w:r>
            </w:ins>
            <w:del w:id="25" w:author="Windows 使用者" w:date="2021-05-10T15:11:00Z">
              <w:r w:rsidDel="002909BB">
                <w:rPr>
                  <w:rFonts w:hint="eastAsia"/>
                </w:rPr>
                <w:delText>就是</w:delText>
              </w:r>
            </w:del>
            <w:del w:id="26" w:author="Windows 使用者" w:date="2021-05-10T15:08:00Z">
              <w:r w:rsidDel="002909BB">
                <w:rPr>
                  <w:rFonts w:hint="eastAsia"/>
                </w:rPr>
                <w:delText>最近</w:delText>
              </w:r>
            </w:del>
            <w:ins w:id="27" w:author="Windows 使用者" w:date="2021-05-10T15:08:00Z">
              <w:r w:rsidR="002909BB">
                <w:rPr>
                  <w:rFonts w:hint="eastAsia"/>
                </w:rPr>
                <w:t>參加</w:t>
              </w:r>
            </w:ins>
            <w:r>
              <w:rPr>
                <w:rFonts w:hint="eastAsia"/>
              </w:rPr>
              <w:t>罷工</w:t>
            </w:r>
            <w:del w:id="28" w:author="Windows 使用者" w:date="2021-05-10T15:11:00Z">
              <w:r w:rsidDel="002909BB">
                <w:rPr>
                  <w:rFonts w:hint="eastAsia"/>
                </w:rPr>
                <w:delText>的工人組成的</w:delText>
              </w:r>
            </w:del>
            <w:ins w:id="29" w:author="Windows 使用者" w:date="2021-05-10T15:11:00Z">
              <w:r w:rsidR="002909BB">
                <w:rPr>
                  <w:rFonts w:hint="eastAsia"/>
                </w:rPr>
                <w:t>都沒去上班</w:t>
              </w:r>
            </w:ins>
            <w:del w:id="30" w:author="Windows 使用者" w:date="2021-05-10T15:12:00Z">
              <w:r w:rsidDel="002909BB">
                <w:rPr>
                  <w:rFonts w:hint="eastAsia"/>
                </w:rPr>
                <w:delText>，</w:delText>
              </w:r>
            </w:del>
            <w:del w:id="31" w:author="Windows 使用者" w:date="2021-05-10T15:09:00Z">
              <w:r w:rsidDel="002909BB">
                <w:rPr>
                  <w:rFonts w:hint="eastAsia"/>
                </w:rPr>
                <w:delText>他們在昨天突然跑到我家，</w:delText>
              </w:r>
            </w:del>
            <w:del w:id="32" w:author="Windows 使用者" w:date="2021-05-10T15:12:00Z">
              <w:r w:rsidR="00610AEE" w:rsidDel="002909BB">
                <w:rPr>
                  <w:rFonts w:hint="eastAsia"/>
                </w:rPr>
                <w:delText>差不多</w:delText>
              </w:r>
            </w:del>
            <w:del w:id="33" w:author="Windows 使用者" w:date="2021-05-10T15:09:00Z">
              <w:r w:rsidR="00610AEE" w:rsidDel="002909BB">
                <w:rPr>
                  <w:rFonts w:hint="eastAsia"/>
                </w:rPr>
                <w:delText>來了</w:delText>
              </w:r>
            </w:del>
            <w:del w:id="34" w:author="Windows 使用者" w:date="2021-05-10T15:12:00Z">
              <w:r w:rsidR="00610AEE" w:rsidDel="002909BB">
                <w:rPr>
                  <w:rFonts w:hint="eastAsia"/>
                </w:rPr>
                <w:delText>10</w:delText>
              </w:r>
              <w:r w:rsidR="00610AEE" w:rsidDel="002909BB">
                <w:rPr>
                  <w:rFonts w:hint="eastAsia"/>
                </w:rPr>
                <w:delText>幾個人</w:delText>
              </w:r>
            </w:del>
            <w:r w:rsidR="00610AEE">
              <w:rPr>
                <w:rFonts w:hint="eastAsia"/>
              </w:rPr>
              <w:t>。</w:t>
            </w:r>
            <w:ins w:id="35" w:author="Windows 使用者" w:date="2021-05-10T15:12:00Z">
              <w:r w:rsidR="002909BB">
                <w:rPr>
                  <w:rFonts w:hint="eastAsia"/>
                </w:rPr>
                <w:t>這些人</w:t>
              </w:r>
            </w:ins>
            <w:r w:rsidR="00610AEE">
              <w:rPr>
                <w:rFonts w:hint="eastAsia"/>
              </w:rPr>
              <w:t>一進門</w:t>
            </w:r>
            <w:del w:id="36" w:author="Windows 使用者" w:date="2021-05-10T15:12:00Z">
              <w:r w:rsidR="00610AEE" w:rsidDel="002909BB">
                <w:rPr>
                  <w:rFonts w:hint="eastAsia"/>
                </w:rPr>
                <w:delText>他們</w:delText>
              </w:r>
            </w:del>
            <w:r w:rsidR="00610AEE">
              <w:rPr>
                <w:rFonts w:hint="eastAsia"/>
              </w:rPr>
              <w:t>就</w:t>
            </w:r>
            <w:r w:rsidR="007B6B15" w:rsidRPr="007B6B15">
              <w:rPr>
                <w:rFonts w:hint="eastAsia"/>
              </w:rPr>
              <w:t>嚷嚷著要</w:t>
            </w:r>
            <w:r w:rsidR="00610AEE">
              <w:rPr>
                <w:rFonts w:hint="eastAsia"/>
              </w:rPr>
              <w:t>我家</w:t>
            </w:r>
            <w:r>
              <w:rPr>
                <w:rFonts w:hint="eastAsia"/>
              </w:rPr>
              <w:t>請吃飯</w:t>
            </w:r>
            <w:del w:id="37" w:author="Windows 使用者" w:date="2021-05-10T15:12:00Z">
              <w:r w:rsidDel="002909BB">
                <w:rPr>
                  <w:rFonts w:hint="eastAsia"/>
                </w:rPr>
                <w:delText>！</w:delText>
              </w:r>
            </w:del>
            <w:ins w:id="38" w:author="Windows 使用者" w:date="2021-05-10T15:12:00Z">
              <w:r w:rsidR="002909BB">
                <w:rPr>
                  <w:rFonts w:hint="eastAsia"/>
                </w:rPr>
                <w:t>，</w:t>
              </w:r>
            </w:ins>
            <w:r>
              <w:rPr>
                <w:rFonts w:hint="eastAsia"/>
              </w:rPr>
              <w:t>我</w:t>
            </w:r>
            <w:r w:rsidR="00A165F0">
              <w:rPr>
                <w:rFonts w:hint="eastAsia"/>
              </w:rPr>
              <w:t>本來以為只是開玩笑，畢竟裡面有些人</w:t>
            </w:r>
            <w:del w:id="39" w:author="Windows 使用者" w:date="2021-05-10T15:12:00Z">
              <w:r w:rsidR="00610AEE" w:rsidDel="002909BB">
                <w:rPr>
                  <w:rFonts w:hint="eastAsia"/>
                </w:rPr>
                <w:delText>曾</w:delText>
              </w:r>
              <w:r w:rsidR="00A165F0" w:rsidDel="002909BB">
                <w:rPr>
                  <w:rFonts w:hint="eastAsia"/>
                </w:rPr>
                <w:delText>是丈夫的同事，彼此認識</w:delText>
              </w:r>
            </w:del>
            <w:ins w:id="40" w:author="Windows 使用者" w:date="2021-05-10T15:13:00Z">
              <w:r w:rsidR="002909BB">
                <w:rPr>
                  <w:rFonts w:hint="eastAsia"/>
                </w:rPr>
                <w:t>是</w:t>
              </w:r>
            </w:ins>
            <w:ins w:id="41" w:author="Windows 使用者" w:date="2021-05-10T15:12:00Z">
              <w:r w:rsidR="002909BB">
                <w:rPr>
                  <w:rFonts w:hint="eastAsia"/>
                </w:rPr>
                <w:t>熟</w:t>
              </w:r>
            </w:ins>
            <w:ins w:id="42" w:author="Windows 使用者" w:date="2021-05-10T15:13:00Z">
              <w:r w:rsidR="002909BB">
                <w:rPr>
                  <w:rFonts w:hint="eastAsia"/>
                </w:rPr>
                <w:t>識</w:t>
              </w:r>
            </w:ins>
            <w:ins w:id="43" w:author="Windows 使用者" w:date="2021-05-10T15:12:00Z">
              <w:r w:rsidR="002909BB">
                <w:rPr>
                  <w:rFonts w:hint="eastAsia"/>
                </w:rPr>
                <w:t>的</w:t>
              </w:r>
            </w:ins>
            <w:ins w:id="44" w:author="Windows 使用者" w:date="2021-05-10T15:13:00Z">
              <w:r w:rsidR="002909BB">
                <w:rPr>
                  <w:rFonts w:hint="eastAsia"/>
                </w:rPr>
                <w:t>人</w:t>
              </w:r>
            </w:ins>
            <w:del w:id="45" w:author="Windows 使用者" w:date="2021-05-10T15:12:00Z">
              <w:r w:rsidR="00A165F0" w:rsidDel="002909BB">
                <w:rPr>
                  <w:rFonts w:hint="eastAsia"/>
                </w:rPr>
                <w:delText>。</w:delText>
              </w:r>
            </w:del>
            <w:ins w:id="46" w:author="Windows 使用者" w:date="2021-05-10T15:12:00Z">
              <w:r w:rsidR="002909BB">
                <w:rPr>
                  <w:rFonts w:hint="eastAsia"/>
                </w:rPr>
                <w:t>，</w:t>
              </w:r>
            </w:ins>
            <w:r w:rsidR="00A165F0">
              <w:rPr>
                <w:rFonts w:hint="eastAsia"/>
              </w:rPr>
              <w:t>可是</w:t>
            </w:r>
            <w:r w:rsidR="00610AEE">
              <w:rPr>
                <w:rFonts w:hint="eastAsia"/>
              </w:rPr>
              <w:t>他們拿出契約，堅持要我們履約請吃飯。雖然我不識字，看不懂契約內容</w:t>
            </w:r>
            <w:r w:rsidR="00A75795">
              <w:rPr>
                <w:rFonts w:hint="eastAsia"/>
              </w:rPr>
              <w:t>。</w:t>
            </w:r>
            <w:r w:rsidR="00610AEE">
              <w:rPr>
                <w:rFonts w:hint="eastAsia"/>
              </w:rPr>
              <w:t>但</w:t>
            </w:r>
            <w:r w:rsidR="00A165F0">
              <w:rPr>
                <w:rFonts w:hint="eastAsia"/>
              </w:rPr>
              <w:t>萬一</w:t>
            </w:r>
            <w:r w:rsidR="00610AEE">
              <w:rPr>
                <w:rFonts w:hint="eastAsia"/>
              </w:rPr>
              <w:t>真的</w:t>
            </w:r>
            <w:r>
              <w:rPr>
                <w:rFonts w:hint="eastAsia"/>
              </w:rPr>
              <w:t>違約，怕對丈夫有不利的影響，只好配合煮飯請他們吃。</w:t>
            </w:r>
          </w:p>
        </w:tc>
      </w:tr>
      <w:tr w:rsidR="00AA5A37" w14:paraId="551759A8" w14:textId="77777777" w:rsidTr="00AA5A37">
        <w:tc>
          <w:tcPr>
            <w:tcW w:w="2689" w:type="dxa"/>
          </w:tcPr>
          <w:p w14:paraId="74A6ECF1" w14:textId="77777777" w:rsidR="00AA5A37" w:rsidRDefault="001355C4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1-2</w:t>
            </w:r>
          </w:p>
          <w:p w14:paraId="42DCD0FD" w14:textId="77777777" w:rsidR="001355C4" w:rsidRDefault="00610AEE" w:rsidP="00523B11">
            <w:r>
              <w:rPr>
                <w:rFonts w:hint="eastAsia"/>
              </w:rPr>
              <w:t>是否</w:t>
            </w:r>
            <w:r w:rsidR="001355C4">
              <w:rPr>
                <w:rFonts w:hint="eastAsia"/>
              </w:rPr>
              <w:t>有</w:t>
            </w:r>
            <w:r>
              <w:rPr>
                <w:rFonts w:hint="eastAsia"/>
              </w:rPr>
              <w:t>嘗試</w:t>
            </w:r>
            <w:r w:rsidR="001355C4">
              <w:rPr>
                <w:rFonts w:hint="eastAsia"/>
              </w:rPr>
              <w:t>阻止吃飯隊蹭飯</w:t>
            </w:r>
          </w:p>
          <w:p w14:paraId="2C4A4211" w14:textId="77777777" w:rsidR="002011C1" w:rsidRDefault="002011C1" w:rsidP="00523B11"/>
          <w:p w14:paraId="37D55CF2" w14:textId="77777777" w:rsidR="002011C1" w:rsidRDefault="002011C1" w:rsidP="00523B11">
            <w:r>
              <w:rPr>
                <w:rFonts w:hint="eastAsia"/>
              </w:rPr>
              <w:t>關鍵字：警察無法可管、契約是罷工時簽的</w:t>
            </w:r>
          </w:p>
          <w:p w14:paraId="0F5B706E" w14:textId="77777777" w:rsidR="00171EB3" w:rsidRDefault="00171EB3" w:rsidP="00523B11"/>
          <w:p w14:paraId="41F4EE7F" w14:textId="77777777" w:rsidR="00171EB3" w:rsidRDefault="00171EB3" w:rsidP="00523B11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6C6E635D" w14:textId="77777777" w:rsidR="00171EB3" w:rsidRDefault="006D373C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被蹭飯的家庭</w:t>
            </w:r>
            <w:r w:rsidR="00171EB3">
              <w:rPr>
                <w:rFonts w:hint="eastAsia"/>
              </w:rPr>
              <w:t>拒絕請客無用</w:t>
            </w:r>
          </w:p>
          <w:p w14:paraId="61E6CFD5" w14:textId="77777777" w:rsidR="00171EB3" w:rsidRDefault="00171EB3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警察無法管</w:t>
            </w:r>
            <w:r w:rsidR="006D373C">
              <w:rPr>
                <w:rFonts w:hint="eastAsia"/>
              </w:rPr>
              <w:t>「</w:t>
            </w:r>
            <w:r>
              <w:rPr>
                <w:rFonts w:hint="eastAsia"/>
              </w:rPr>
              <w:t>吃飯</w:t>
            </w:r>
            <w:r>
              <w:rPr>
                <w:rFonts w:hint="eastAsia"/>
              </w:rPr>
              <w:lastRenderedPageBreak/>
              <w:t>隊</w:t>
            </w:r>
            <w:r w:rsidR="006D373C">
              <w:rPr>
                <w:rFonts w:hint="eastAsia"/>
              </w:rPr>
              <w:t>」</w:t>
            </w:r>
          </w:p>
        </w:tc>
        <w:tc>
          <w:tcPr>
            <w:tcW w:w="5607" w:type="dxa"/>
          </w:tcPr>
          <w:p w14:paraId="6EC011B1" w14:textId="77777777" w:rsidR="00AA5A37" w:rsidRDefault="00576DEF" w:rsidP="001355C4">
            <w:r>
              <w:rPr>
                <w:rFonts w:hint="eastAsia"/>
              </w:rPr>
              <w:lastRenderedPageBreak/>
              <w:t>記者：</w:t>
            </w:r>
            <w:r w:rsidR="004B3EC2">
              <w:rPr>
                <w:rFonts w:hint="eastAsia"/>
              </w:rPr>
              <w:t>你</w:t>
            </w:r>
            <w:r w:rsidR="001355C4">
              <w:rPr>
                <w:rFonts w:hint="eastAsia"/>
              </w:rPr>
              <w:t>有</w:t>
            </w:r>
            <w:r w:rsidR="004B3EC2">
              <w:rPr>
                <w:rFonts w:hint="eastAsia"/>
              </w:rPr>
              <w:t>嘗試過</w:t>
            </w:r>
            <w:r w:rsidR="001355C4">
              <w:rPr>
                <w:rFonts w:hint="eastAsia"/>
              </w:rPr>
              <w:t>阻止</w:t>
            </w:r>
            <w:r>
              <w:rPr>
                <w:rFonts w:hint="eastAsia"/>
              </w:rPr>
              <w:t>「吃飯隊」蹭飯嗎？</w:t>
            </w:r>
          </w:p>
          <w:p w14:paraId="5973A20B" w14:textId="77777777" w:rsidR="001355C4" w:rsidRDefault="001355C4" w:rsidP="001355C4">
            <w:r>
              <w:rPr>
                <w:rFonts w:hint="eastAsia"/>
              </w:rPr>
              <w:t>受害婦女：</w:t>
            </w:r>
            <w:r w:rsidR="00610AEE">
              <w:rPr>
                <w:rFonts w:hint="eastAsia"/>
              </w:rPr>
              <w:t>當然有</w:t>
            </w:r>
            <w:r w:rsidR="00171EB3">
              <w:rPr>
                <w:rFonts w:hint="eastAsia"/>
              </w:rPr>
              <w:t>，一開始</w:t>
            </w:r>
            <w:r>
              <w:rPr>
                <w:rFonts w:hint="eastAsia"/>
              </w:rPr>
              <w:t>我婆婆</w:t>
            </w:r>
            <w:r w:rsidR="00171EB3">
              <w:rPr>
                <w:rFonts w:hint="eastAsia"/>
              </w:rPr>
              <w:t>就跳出來拒絕</w:t>
            </w:r>
            <w:r>
              <w:rPr>
                <w:rFonts w:hint="eastAsia"/>
              </w:rPr>
              <w:t>煮飯給「吃飯隊」的人吃，沒想到他們竟然直接跑進廚房，把我家的米搬出來要自己開煮。我們</w:t>
            </w:r>
            <w:r w:rsidR="004B3EC2">
              <w:rPr>
                <w:rFonts w:hint="eastAsia"/>
              </w:rPr>
              <w:t>當然不能</w:t>
            </w:r>
            <w:r>
              <w:rPr>
                <w:rFonts w:hint="eastAsia"/>
              </w:rPr>
              <w:t>放任他們亂來，只好</w:t>
            </w:r>
            <w:r w:rsidR="00171EB3">
              <w:rPr>
                <w:rFonts w:hint="eastAsia"/>
              </w:rPr>
              <w:t>假意配合煮飯拖延一下，另</w:t>
            </w:r>
            <w:r>
              <w:rPr>
                <w:rFonts w:hint="eastAsia"/>
              </w:rPr>
              <w:t>一方面</w:t>
            </w:r>
            <w:r w:rsidR="00171EB3">
              <w:rPr>
                <w:rFonts w:hint="eastAsia"/>
              </w:rPr>
              <w:t>則</w:t>
            </w:r>
            <w:r w:rsidR="004B3EC2">
              <w:rPr>
                <w:rFonts w:hint="eastAsia"/>
              </w:rPr>
              <w:t>偷偷讓</w:t>
            </w:r>
            <w:r w:rsidR="00171EB3">
              <w:rPr>
                <w:rFonts w:hint="eastAsia"/>
              </w:rPr>
              <w:t>小姑去派出所請警察大人來維護秩序</w:t>
            </w:r>
            <w:r>
              <w:rPr>
                <w:rFonts w:hint="eastAsia"/>
              </w:rPr>
              <w:t>。但沒有想到，後來警察大人是來了沒錯，可是「吃飯隊」拿出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解釋</w:t>
            </w:r>
            <w:r w:rsidR="00C10FD5">
              <w:rPr>
                <w:rFonts w:hint="eastAsia"/>
              </w:rPr>
              <w:t>。</w:t>
            </w:r>
            <w:r w:rsidR="00171EB3">
              <w:rPr>
                <w:rFonts w:hint="eastAsia"/>
              </w:rPr>
              <w:t>說是根據契約規定，罷工後又復工的人</w:t>
            </w:r>
            <w:r w:rsidR="00131B52">
              <w:rPr>
                <w:rFonts w:hint="eastAsia"/>
              </w:rPr>
              <w:t>有義務負擔罷工者的生活，所以才來吃飯。</w:t>
            </w:r>
            <w:r>
              <w:rPr>
                <w:rFonts w:hint="eastAsia"/>
              </w:rPr>
              <w:t>警察大人</w:t>
            </w:r>
            <w:r w:rsidR="00131B52">
              <w:rPr>
                <w:rFonts w:hint="eastAsia"/>
              </w:rPr>
              <w:t>最後</w:t>
            </w:r>
            <w:r>
              <w:rPr>
                <w:rFonts w:hint="eastAsia"/>
              </w:rPr>
              <w:t>無法可管，</w:t>
            </w:r>
            <w:r w:rsidR="004B3EC2">
              <w:rPr>
                <w:rFonts w:hint="eastAsia"/>
              </w:rPr>
              <w:t>只</w:t>
            </w:r>
            <w:r>
              <w:rPr>
                <w:rFonts w:hint="eastAsia"/>
              </w:rPr>
              <w:t>讓大家吃飯時不要搞破壞就回去了。</w:t>
            </w:r>
          </w:p>
          <w:p w14:paraId="441C6BD1" w14:textId="77777777" w:rsidR="001355C4" w:rsidRDefault="001355C4" w:rsidP="001355C4">
            <w:r>
              <w:rPr>
                <w:rFonts w:hint="eastAsia"/>
              </w:rPr>
              <w:lastRenderedPageBreak/>
              <w:t>記者：沒想到「吃飯隊」憑藉的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這麼厲害！</w:t>
            </w:r>
          </w:p>
          <w:p w14:paraId="11611961" w14:textId="77777777" w:rsidR="00660CCD" w:rsidRDefault="00A82CF0" w:rsidP="00C10FD5">
            <w:r>
              <w:rPr>
                <w:rFonts w:hint="eastAsia"/>
              </w:rPr>
              <w:t>受害婦女：</w:t>
            </w:r>
            <w:r w:rsidR="00576DEF">
              <w:rPr>
                <w:rFonts w:hint="eastAsia"/>
              </w:rPr>
              <w:t>對啊！</w:t>
            </w:r>
            <w:r>
              <w:rPr>
                <w:rFonts w:hint="eastAsia"/>
              </w:rPr>
              <w:t>後來丈夫</w:t>
            </w:r>
            <w:r w:rsidR="00576DEF">
              <w:rPr>
                <w:rFonts w:hint="eastAsia"/>
              </w:rPr>
              <w:t>跟我說</w:t>
            </w:r>
            <w:r>
              <w:rPr>
                <w:rFonts w:hint="eastAsia"/>
              </w:rPr>
              <w:t>，才知道</w:t>
            </w:r>
            <w:r w:rsidR="00576DEF">
              <w:rPr>
                <w:rFonts w:hint="eastAsia"/>
              </w:rPr>
              <w:t>原來</w:t>
            </w:r>
            <w:r>
              <w:rPr>
                <w:rFonts w:hint="eastAsia"/>
              </w:rPr>
              <w:t>契約是</w:t>
            </w:r>
            <w:r w:rsidR="00576DEF">
              <w:rPr>
                <w:rFonts w:hint="eastAsia"/>
              </w:rPr>
              <w:t>他</w:t>
            </w:r>
            <w:r>
              <w:rPr>
                <w:rFonts w:hint="eastAsia"/>
              </w:rPr>
              <w:t>參加罷工時簽的。我丈夫是淺野水泥工廠的工人，之前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月罷工時他有參加，那時候參加罷工的工人</w:t>
            </w:r>
            <w:r w:rsidR="00576DEF">
              <w:rPr>
                <w:rFonts w:hint="eastAsia"/>
              </w:rPr>
              <w:t>要</w:t>
            </w:r>
            <w:r>
              <w:rPr>
                <w:rFonts w:hint="eastAsia"/>
              </w:rPr>
              <w:t>簽過</w:t>
            </w:r>
            <w:r w:rsidR="008D2D09">
              <w:rPr>
                <w:rFonts w:hint="eastAsia"/>
              </w:rPr>
              <w:t>契約，來保障罷工團結</w:t>
            </w:r>
            <w:r w:rsidR="00C2086E">
              <w:rPr>
                <w:rFonts w:hint="eastAsia"/>
              </w:rPr>
              <w:t>。</w:t>
            </w:r>
            <w:r w:rsidR="00660CCD">
              <w:rPr>
                <w:rFonts w:hint="eastAsia"/>
              </w:rPr>
              <w:t>契約中就有一條規定簽約者違約或自行復職的話，就要負擔罷工者的生活費用</w:t>
            </w:r>
            <w:r w:rsidR="008D2D09">
              <w:rPr>
                <w:rFonts w:hint="eastAsia"/>
              </w:rPr>
              <w:t>。</w:t>
            </w:r>
          </w:p>
        </w:tc>
      </w:tr>
      <w:tr w:rsidR="005A79C0" w14:paraId="66BE7BD4" w14:textId="77777777" w:rsidTr="00AA5A37">
        <w:tc>
          <w:tcPr>
            <w:tcW w:w="2689" w:type="dxa"/>
            <w:vMerge w:val="restart"/>
          </w:tcPr>
          <w:p w14:paraId="7BD75D71" w14:textId="77777777" w:rsidR="005A79C0" w:rsidRDefault="005A79C0" w:rsidP="00792BF0">
            <w:r>
              <w:rPr>
                <w:rFonts w:hint="eastAsia"/>
              </w:rPr>
              <w:lastRenderedPageBreak/>
              <w:t>ASK1-3</w:t>
            </w:r>
          </w:p>
          <w:p w14:paraId="1028A8F9" w14:textId="77777777" w:rsidR="005A79C0" w:rsidRDefault="005A79C0" w:rsidP="00792BF0">
            <w:r>
              <w:rPr>
                <w:rFonts w:hint="eastAsia"/>
              </w:rPr>
              <w:t>為什麼</w:t>
            </w:r>
            <w:r w:rsidR="002C2AB5">
              <w:rPr>
                <w:rFonts w:hint="eastAsia"/>
              </w:rPr>
              <w:t>罷工的人要蹭飯</w:t>
            </w:r>
          </w:p>
          <w:p w14:paraId="02E701BF" w14:textId="77777777" w:rsidR="005A79C0" w:rsidRDefault="005A79C0" w:rsidP="00792BF0"/>
          <w:p w14:paraId="733AB315" w14:textId="77777777" w:rsidR="005A79C0" w:rsidRDefault="005A79C0" w:rsidP="00792BF0">
            <w:r>
              <w:rPr>
                <w:rFonts w:hint="eastAsia"/>
              </w:rPr>
              <w:t>關鍵字：丈夫復工</w:t>
            </w:r>
          </w:p>
          <w:p w14:paraId="2DF51D66" w14:textId="77777777" w:rsidR="006D373C" w:rsidRDefault="006D373C" w:rsidP="00792BF0"/>
          <w:p w14:paraId="2F75AAB2" w14:textId="77777777" w:rsidR="006D373C" w:rsidRDefault="006D373C" w:rsidP="006D373C">
            <w:r>
              <w:rPr>
                <w:rFonts w:hint="eastAsia"/>
              </w:rPr>
              <w:t>獲得線索：受害婦女的丈夫曾參加罷工但復工了</w:t>
            </w:r>
          </w:p>
        </w:tc>
        <w:tc>
          <w:tcPr>
            <w:tcW w:w="5607" w:type="dxa"/>
          </w:tcPr>
          <w:p w14:paraId="502243EF" w14:textId="591A084D" w:rsidR="005A79C0" w:rsidRDefault="005A79C0" w:rsidP="00792BF0">
            <w:r>
              <w:rPr>
                <w:rFonts w:hint="eastAsia"/>
              </w:rPr>
              <w:t>記者：</w:t>
            </w:r>
            <w:r w:rsidR="002C2AB5">
              <w:rPr>
                <w:rFonts w:hint="eastAsia"/>
              </w:rPr>
              <w:t>妳</w:t>
            </w:r>
            <w:del w:id="47" w:author="Windows 使用者" w:date="2021-05-10T15:14:00Z">
              <w:r w:rsidR="002C2AB5" w:rsidDel="002909BB">
                <w:rPr>
                  <w:rFonts w:hint="eastAsia"/>
                </w:rPr>
                <w:delText>說</w:delText>
              </w:r>
            </w:del>
            <w:ins w:id="48" w:author="Windows 使用者" w:date="2021-05-10T15:14:00Z">
              <w:r w:rsidR="002909BB">
                <w:rPr>
                  <w:rFonts w:hint="eastAsia"/>
                </w:rPr>
                <w:t>覺得</w:t>
              </w:r>
            </w:ins>
            <w:r>
              <w:rPr>
                <w:rFonts w:hint="eastAsia"/>
              </w:rPr>
              <w:t>「吃飯隊」</w:t>
            </w:r>
            <w:del w:id="49" w:author="Windows 使用者" w:date="2021-05-10T15:14:00Z">
              <w:r w:rsidR="002C2AB5" w:rsidDel="002909BB">
                <w:rPr>
                  <w:rFonts w:hint="eastAsia"/>
                </w:rPr>
                <w:delText>是罷工的人組成，</w:delText>
              </w:r>
            </w:del>
            <w:r>
              <w:rPr>
                <w:rFonts w:hint="eastAsia"/>
              </w:rPr>
              <w:t>為什麼</w:t>
            </w:r>
            <w:del w:id="50" w:author="Windows 使用者" w:date="2021-05-10T15:14:00Z">
              <w:r w:rsidR="002C2AB5" w:rsidDel="002909BB">
                <w:rPr>
                  <w:rFonts w:hint="eastAsia"/>
                </w:rPr>
                <w:delText>他們</w:delText>
              </w:r>
            </w:del>
            <w:r w:rsidR="002C2AB5">
              <w:rPr>
                <w:rFonts w:hint="eastAsia"/>
              </w:rPr>
              <w:t>要</w:t>
            </w:r>
            <w:ins w:id="51" w:author="Windows 使用者" w:date="2021-05-10T15:14:00Z">
              <w:r w:rsidR="002909BB">
                <w:rPr>
                  <w:rFonts w:hint="eastAsia"/>
                </w:rPr>
                <w:t>來妳家</w:t>
              </w:r>
            </w:ins>
            <w:r>
              <w:rPr>
                <w:rFonts w:hint="eastAsia"/>
              </w:rPr>
              <w:t>蹭飯？</w:t>
            </w:r>
          </w:p>
          <w:p w14:paraId="4D94F66C" w14:textId="1AB6FB19" w:rsidR="005A79C0" w:rsidRPr="00660CCD" w:rsidRDefault="005A79C0" w:rsidP="002909BB">
            <w:r>
              <w:rPr>
                <w:rFonts w:hint="eastAsia"/>
              </w:rPr>
              <w:t>受害婦女：一定是因為罷工太久</w:t>
            </w:r>
            <w:ins w:id="52" w:author="Windows 使用者" w:date="2021-05-10T15:15:00Z">
              <w:r w:rsidR="002909BB">
                <w:rPr>
                  <w:rFonts w:hint="eastAsia"/>
                </w:rPr>
                <w:t>沒飯吃啦。</w:t>
              </w:r>
            </w:ins>
            <w:del w:id="53" w:author="Windows 使用者" w:date="2021-05-10T15:15:00Z">
              <w:r w:rsidR="00E14231" w:rsidDel="002909BB">
                <w:rPr>
                  <w:rFonts w:hint="eastAsia"/>
                </w:rPr>
                <w:delText>，而且</w:delText>
              </w:r>
            </w:del>
            <w:ins w:id="54" w:author="Windows 使用者" w:date="2021-05-10T15:15:00Z">
              <w:r w:rsidR="002909BB">
                <w:rPr>
                  <w:rFonts w:hint="eastAsia"/>
                </w:rPr>
                <w:t>這次</w:t>
              </w:r>
            </w:ins>
            <w:r w:rsidR="00E14231">
              <w:rPr>
                <w:rFonts w:hint="eastAsia"/>
              </w:rPr>
              <w:t>罷工的</w:t>
            </w:r>
            <w:ins w:id="55" w:author="Windows 使用者" w:date="2021-05-10T15:15:00Z">
              <w:r w:rsidR="002909BB">
                <w:rPr>
                  <w:rFonts w:hint="eastAsia"/>
                </w:rPr>
                <w:t>規模可是有</w:t>
              </w:r>
            </w:ins>
            <w:del w:id="56" w:author="Windows 使用者" w:date="2021-05-10T15:15:00Z">
              <w:r w:rsidR="00E14231" w:rsidDel="002909BB">
                <w:rPr>
                  <w:rFonts w:hint="eastAsia"/>
                </w:rPr>
                <w:delText>人有</w:delText>
              </w:r>
            </w:del>
            <w:r w:rsidR="00E14231">
              <w:rPr>
                <w:rFonts w:hint="eastAsia"/>
              </w:rPr>
              <w:t>好幾百人，</w:t>
            </w:r>
            <w:del w:id="57" w:author="Windows 使用者" w:date="2021-05-10T15:15:00Z">
              <w:r w:rsidR="00E93D01" w:rsidDel="002909BB">
                <w:rPr>
                  <w:rFonts w:hint="eastAsia"/>
                </w:rPr>
                <w:delText>就算</w:delText>
              </w:r>
            </w:del>
            <w:ins w:id="58" w:author="Windows 使用者" w:date="2021-05-10T15:15:00Z">
              <w:r w:rsidR="002909BB">
                <w:rPr>
                  <w:rFonts w:hint="eastAsia"/>
                </w:rPr>
                <w:t>雖然</w:t>
              </w:r>
            </w:ins>
            <w:r w:rsidR="00E93D01">
              <w:rPr>
                <w:rFonts w:hint="eastAsia"/>
              </w:rPr>
              <w:t>有其他地區</w:t>
            </w:r>
            <w:r w:rsidR="00E14231">
              <w:rPr>
                <w:rFonts w:hint="eastAsia"/>
              </w:rPr>
              <w:t>援助的物資</w:t>
            </w:r>
            <w:r w:rsidR="00E93D01">
              <w:rPr>
                <w:rFonts w:hint="eastAsia"/>
              </w:rPr>
              <w:t>，也</w:t>
            </w:r>
            <w:ins w:id="59" w:author="Windows 使用者" w:date="2021-05-10T15:15:00Z">
              <w:r w:rsidR="002909BB">
                <w:rPr>
                  <w:rFonts w:hint="eastAsia"/>
                </w:rPr>
                <w:t>很難</w:t>
              </w:r>
            </w:ins>
            <w:r w:rsidR="00E14231">
              <w:rPr>
                <w:rFonts w:hint="eastAsia"/>
              </w:rPr>
              <w:t>支持</w:t>
            </w:r>
            <w:del w:id="60" w:author="Windows 使用者" w:date="2021-05-10T15:16:00Z">
              <w:r w:rsidDel="002909BB">
                <w:rPr>
                  <w:rFonts w:hint="eastAsia"/>
                </w:rPr>
                <w:delText>不</w:delText>
              </w:r>
            </w:del>
            <w:r>
              <w:rPr>
                <w:rFonts w:hint="eastAsia"/>
              </w:rPr>
              <w:t>下去</w:t>
            </w:r>
            <w:del w:id="61" w:author="Windows 使用者" w:date="2021-05-10T15:16:00Z">
              <w:r w:rsidDel="002909BB">
                <w:rPr>
                  <w:rFonts w:hint="eastAsia"/>
                </w:rPr>
                <w:delText>了</w:delText>
              </w:r>
            </w:del>
            <w:r>
              <w:rPr>
                <w:rFonts w:hint="eastAsia"/>
              </w:rPr>
              <w:t>啦！你也知</w:t>
            </w:r>
            <w:r w:rsidR="00C10FD5">
              <w:rPr>
                <w:rFonts w:hint="eastAsia"/>
              </w:rPr>
              <w:t>道罷工沒有工作，就沒有收入，</w:t>
            </w:r>
            <w:ins w:id="62" w:author="Windows 使用者" w:date="2021-05-10T15:16:00Z">
              <w:r w:rsidR="002909BB">
                <w:rPr>
                  <w:rFonts w:hint="eastAsia"/>
                </w:rPr>
                <w:t>而</w:t>
              </w:r>
            </w:ins>
            <w:r w:rsidR="00C10FD5">
              <w:rPr>
                <w:rFonts w:hint="eastAsia"/>
              </w:rPr>
              <w:t>罷工從上個月開始到今天也快一個月了。</w:t>
            </w:r>
            <w:r>
              <w:rPr>
                <w:rFonts w:hint="eastAsia"/>
              </w:rPr>
              <w:t>那麼多天都沒收入，</w:t>
            </w:r>
            <w:r w:rsidR="00E14231">
              <w:rPr>
                <w:rFonts w:hint="eastAsia"/>
              </w:rPr>
              <w:t>物資又不夠，罷工的人</w:t>
            </w:r>
            <w:del w:id="63" w:author="Windows 使用者" w:date="2021-05-10T15:16:00Z">
              <w:r w:rsidR="00C10FD5" w:rsidDel="002909BB">
                <w:rPr>
                  <w:rFonts w:hint="eastAsia"/>
                </w:rPr>
                <w:delText>真的很難生活</w:delText>
              </w:r>
            </w:del>
            <w:ins w:id="64" w:author="Windows 使用者" w:date="2021-05-10T15:16:00Z">
              <w:r w:rsidR="002909BB">
                <w:rPr>
                  <w:rFonts w:hint="eastAsia"/>
                </w:rPr>
                <w:t>當然會沒飯吃</w:t>
              </w:r>
            </w:ins>
            <w:r w:rsidR="00C10FD5">
              <w:rPr>
                <w:rFonts w:hint="eastAsia"/>
              </w:rPr>
              <w:t>。</w:t>
            </w:r>
            <w:del w:id="65" w:author="Windows 使用者" w:date="2021-05-10T15:16:00Z">
              <w:r w:rsidDel="002909BB">
                <w:rPr>
                  <w:rFonts w:hint="eastAsia"/>
                </w:rPr>
                <w:delText>所以</w:delText>
              </w:r>
            </w:del>
            <w:ins w:id="66" w:author="Windows 使用者" w:date="2021-05-10T15:16:00Z">
              <w:r w:rsidR="002909BB">
                <w:rPr>
                  <w:rFonts w:hint="eastAsia"/>
                </w:rPr>
                <w:t>像</w:t>
              </w:r>
            </w:ins>
            <w:r>
              <w:rPr>
                <w:rFonts w:hint="eastAsia"/>
              </w:rPr>
              <w:t>我丈夫</w:t>
            </w:r>
            <w:r w:rsidR="00E14231">
              <w:rPr>
                <w:rFonts w:hint="eastAsia"/>
              </w:rPr>
              <w:t>本來有參加罷工，</w:t>
            </w:r>
            <w:ins w:id="67" w:author="Windows 使用者" w:date="2021-05-10T15:17:00Z">
              <w:r w:rsidR="002909BB">
                <w:rPr>
                  <w:rFonts w:hint="eastAsia"/>
                </w:rPr>
                <w:t>就因為家裡生計實在支持不下去，</w:t>
              </w:r>
            </w:ins>
            <w:r>
              <w:rPr>
                <w:rFonts w:hint="eastAsia"/>
              </w:rPr>
              <w:t>才會在前幾天回去工廠復工。那些罷工的人，</w:t>
            </w:r>
            <w:del w:id="68" w:author="Windows 使用者" w:date="2021-05-10T15:17:00Z">
              <w:r w:rsidDel="002909BB">
                <w:rPr>
                  <w:rFonts w:hint="eastAsia"/>
                </w:rPr>
                <w:delText>一定是沒轍了</w:delText>
              </w:r>
            </w:del>
            <w:ins w:id="69" w:author="Windows 使用者" w:date="2021-05-10T15:17:00Z">
              <w:r w:rsidR="002909BB">
                <w:rPr>
                  <w:rFonts w:hint="eastAsia"/>
                </w:rPr>
                <w:t>不想回去復工</w:t>
              </w:r>
            </w:ins>
            <w:r>
              <w:rPr>
                <w:rFonts w:hint="eastAsia"/>
              </w:rPr>
              <w:t>，</w:t>
            </w:r>
            <w:ins w:id="70" w:author="Windows 使用者" w:date="2021-05-10T15:17:00Z">
              <w:r w:rsidR="002909BB">
                <w:rPr>
                  <w:rFonts w:hint="eastAsia"/>
                </w:rPr>
                <w:t>就找其他辦法，</w:t>
              </w:r>
            </w:ins>
            <w:del w:id="71" w:author="Windows 使用者" w:date="2021-05-10T15:17:00Z">
              <w:r w:rsidDel="002909BB">
                <w:rPr>
                  <w:rFonts w:hint="eastAsia"/>
                </w:rPr>
                <w:delText>才想辦法</w:delText>
              </w:r>
            </w:del>
            <w:r>
              <w:rPr>
                <w:rFonts w:hint="eastAsia"/>
              </w:rPr>
              <w:t>用契約當藉口四處要飯吃！</w:t>
            </w:r>
          </w:p>
        </w:tc>
      </w:tr>
      <w:tr w:rsidR="005A79C0" w14:paraId="594612F6" w14:textId="77777777" w:rsidTr="00AA5A37">
        <w:tc>
          <w:tcPr>
            <w:tcW w:w="2689" w:type="dxa"/>
            <w:vMerge/>
          </w:tcPr>
          <w:p w14:paraId="34A151C0" w14:textId="77777777" w:rsidR="005A79C0" w:rsidRDefault="005A79C0" w:rsidP="00792BF0"/>
        </w:tc>
        <w:tc>
          <w:tcPr>
            <w:tcW w:w="5607" w:type="dxa"/>
          </w:tcPr>
          <w:p w14:paraId="2BCA1582" w14:textId="77777777" w:rsidR="005A79C0" w:rsidRDefault="005A79C0" w:rsidP="00792BF0">
            <w:r>
              <w:t>Extra ask1</w:t>
            </w:r>
          </w:p>
          <w:p w14:paraId="02A7DF24" w14:textId="77777777" w:rsidR="005A79C0" w:rsidRDefault="005A79C0" w:rsidP="009A36EB">
            <w:r>
              <w:rPr>
                <w:rFonts w:hint="eastAsia"/>
              </w:rPr>
              <w:t>記者：</w:t>
            </w:r>
            <w:r w:rsidR="009A36EB">
              <w:rPr>
                <w:rFonts w:hint="eastAsia"/>
              </w:rPr>
              <w:t>所以「吃飯隊」的人吃飽就離開了</w:t>
            </w:r>
            <w:r>
              <w:rPr>
                <w:rFonts w:hint="eastAsia"/>
              </w:rPr>
              <w:t>？</w:t>
            </w:r>
          </w:p>
          <w:p w14:paraId="7D28236B" w14:textId="77777777" w:rsidR="009A36EB" w:rsidRDefault="009A36EB" w:rsidP="00E14231">
            <w:r>
              <w:rPr>
                <w:rFonts w:hint="eastAsia"/>
              </w:rPr>
              <w:t>受害婦女：也不是，</w:t>
            </w:r>
            <w:r w:rsidR="00E14231">
              <w:rPr>
                <w:rFonts w:hint="eastAsia"/>
              </w:rPr>
              <w:t>「吃飯隊」</w:t>
            </w:r>
            <w:r>
              <w:rPr>
                <w:rFonts w:hint="eastAsia"/>
              </w:rPr>
              <w:t>的每個人都吃了好幾碗飯，飯吃光了還叫我繼續煮，一直吃到家裡的米都沒了才離開。</w:t>
            </w:r>
            <w:r w:rsidR="00E020E7">
              <w:rPr>
                <w:rFonts w:hint="eastAsia"/>
              </w:rPr>
              <w:t>我覺得他們</w:t>
            </w:r>
            <w:r w:rsidR="007F1BD3">
              <w:rPr>
                <w:rFonts w:hint="eastAsia"/>
              </w:rPr>
              <w:t>就</w:t>
            </w:r>
            <w:r w:rsidR="00E020E7">
              <w:rPr>
                <w:rFonts w:hint="eastAsia"/>
              </w:rPr>
              <w:t>是故意</w:t>
            </w:r>
            <w:r w:rsidR="007F1BD3">
              <w:rPr>
                <w:rFonts w:hint="eastAsia"/>
              </w:rPr>
              <w:t>的</w:t>
            </w:r>
            <w:r w:rsidR="00E020E7">
              <w:rPr>
                <w:rFonts w:hint="eastAsia"/>
              </w:rPr>
              <w:t>，</w:t>
            </w:r>
            <w:r>
              <w:rPr>
                <w:rFonts w:hint="eastAsia"/>
              </w:rPr>
              <w:t>現在家</w:t>
            </w:r>
            <w:r w:rsidR="00E020E7">
              <w:rPr>
                <w:rFonts w:hint="eastAsia"/>
              </w:rPr>
              <w:t>中</w:t>
            </w:r>
            <w:r>
              <w:rPr>
                <w:rFonts w:hint="eastAsia"/>
              </w:rPr>
              <w:t>一粒米都沒，都不知道下一餐該怎麼辦了！</w:t>
            </w:r>
          </w:p>
          <w:p w14:paraId="07E3BAAF" w14:textId="77777777" w:rsidR="00131B52" w:rsidRDefault="00131B52" w:rsidP="00E14231"/>
          <w:p w14:paraId="467D8AE3" w14:textId="77777777" w:rsidR="00131B52" w:rsidRDefault="00131B52" w:rsidP="00E14231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【吃光存糧】</w:t>
            </w:r>
            <w:r>
              <w:rPr>
                <w:rFonts w:hint="eastAsia"/>
              </w:rPr>
              <w:t>：「吃飯隊」會吃光蹭飯家裡的存糧才罷休</w:t>
            </w:r>
          </w:p>
        </w:tc>
      </w:tr>
      <w:tr w:rsidR="005A79C0" w14:paraId="7B472664" w14:textId="77777777" w:rsidTr="00AA5A37">
        <w:tc>
          <w:tcPr>
            <w:tcW w:w="2689" w:type="dxa"/>
            <w:vMerge/>
          </w:tcPr>
          <w:p w14:paraId="705241CE" w14:textId="77777777" w:rsidR="005A79C0" w:rsidRDefault="005A79C0" w:rsidP="005A79C0"/>
        </w:tc>
        <w:tc>
          <w:tcPr>
            <w:tcW w:w="5607" w:type="dxa"/>
          </w:tcPr>
          <w:p w14:paraId="1EB35EE5" w14:textId="77777777" w:rsidR="005A79C0" w:rsidRDefault="005A79C0" w:rsidP="005A79C0">
            <w:r>
              <w:t xml:space="preserve">Extra </w:t>
            </w:r>
            <w:r w:rsidR="00E020E7">
              <w:t>ask</w:t>
            </w:r>
            <w:r w:rsidR="00E020E7">
              <w:rPr>
                <w:rFonts w:hint="eastAsia"/>
              </w:rPr>
              <w:t>2</w:t>
            </w:r>
          </w:p>
          <w:p w14:paraId="624C2FC3" w14:textId="26BC004A" w:rsidR="005A79C0" w:rsidRDefault="005A79C0" w:rsidP="005A79C0">
            <w:r>
              <w:rPr>
                <w:rFonts w:hint="eastAsia"/>
              </w:rPr>
              <w:t>記者：</w:t>
            </w:r>
            <w:del w:id="72" w:author="Windows 使用者" w:date="2021-05-10T15:34:00Z">
              <w:r w:rsidR="00E020E7" w:rsidDel="00921B0C">
                <w:rPr>
                  <w:rFonts w:hint="eastAsia"/>
                </w:rPr>
                <w:delText>所以</w:delText>
              </w:r>
            </w:del>
            <w:ins w:id="73" w:author="Windows 使用者" w:date="2021-05-10T15:34:00Z">
              <w:r w:rsidR="00921B0C">
                <w:rPr>
                  <w:rFonts w:hint="eastAsia"/>
                </w:rPr>
                <w:t>會不會</w:t>
              </w:r>
            </w:ins>
            <w:r w:rsidR="00E020E7">
              <w:rPr>
                <w:rFonts w:hint="eastAsia"/>
              </w:rPr>
              <w:t>「吃飯隊」的人是用契約</w:t>
            </w:r>
            <w:r w:rsidR="002C2AB5">
              <w:rPr>
                <w:rFonts w:hint="eastAsia"/>
              </w:rPr>
              <w:t>當藉口</w:t>
            </w:r>
            <w:r w:rsidR="00E020E7">
              <w:rPr>
                <w:rFonts w:hint="eastAsia"/>
              </w:rPr>
              <w:t>來找麻煩？</w:t>
            </w:r>
          </w:p>
          <w:p w14:paraId="1FD12B00" w14:textId="020B6452" w:rsidR="00E020E7" w:rsidRDefault="00E020E7" w:rsidP="00131B52">
            <w:r>
              <w:rPr>
                <w:rFonts w:hint="eastAsia"/>
              </w:rPr>
              <w:t>受害婦女：</w:t>
            </w:r>
            <w:del w:id="74" w:author="Windows 使用者" w:date="2021-05-10T15:18:00Z">
              <w:r w:rsidR="00F001BB" w:rsidDel="004738A9">
                <w:rPr>
                  <w:rFonts w:hint="eastAsia"/>
                </w:rPr>
                <w:delText>我覺得很有可能是淺野會社的「分化蟲」在搞事</w:delText>
              </w:r>
            </w:del>
            <w:ins w:id="75" w:author="Windows 使用者" w:date="2021-05-10T15:18:00Z">
              <w:r w:rsidR="004738A9">
                <w:rPr>
                  <w:rFonts w:hint="eastAsia"/>
                </w:rPr>
                <w:t>這很有可能</w:t>
              </w:r>
            </w:ins>
            <w:r w:rsidR="00F001BB">
              <w:rPr>
                <w:rFonts w:hint="eastAsia"/>
              </w:rPr>
              <w:t>！</w:t>
            </w:r>
            <w:ins w:id="76" w:author="Windows 使用者" w:date="2021-05-10T15:18:00Z">
              <w:r w:rsidR="004738A9">
                <w:rPr>
                  <w:rFonts w:hint="eastAsia"/>
                </w:rPr>
                <w:t>我偷偷跟你說，</w:t>
              </w:r>
            </w:ins>
            <w:r w:rsidR="00F3365A">
              <w:rPr>
                <w:rFonts w:hint="eastAsia"/>
              </w:rPr>
              <w:t>丈夫</w:t>
            </w:r>
            <w:del w:id="77" w:author="Windows 使用者" w:date="2021-05-10T15:18:00Z">
              <w:r w:rsidR="00131B52" w:rsidDel="004738A9">
                <w:rPr>
                  <w:rFonts w:hint="eastAsia"/>
                </w:rPr>
                <w:delText>跟我說</w:delText>
              </w:r>
              <w:r w:rsidR="00F3365A" w:rsidDel="004738A9">
                <w:rPr>
                  <w:rFonts w:hint="eastAsia"/>
                </w:rPr>
                <w:delText>過</w:delText>
              </w:r>
              <w:r w:rsidR="00131B52" w:rsidDel="004738A9">
                <w:rPr>
                  <w:rFonts w:hint="eastAsia"/>
                </w:rPr>
                <w:delText>，他</w:delText>
              </w:r>
            </w:del>
            <w:r w:rsidR="00131B52">
              <w:rPr>
                <w:rFonts w:hint="eastAsia"/>
              </w:rPr>
              <w:t>回</w:t>
            </w:r>
            <w:r w:rsidR="00F3365A">
              <w:rPr>
                <w:rFonts w:hint="eastAsia"/>
              </w:rPr>
              <w:t>工廠</w:t>
            </w:r>
            <w:r w:rsidR="00131B52">
              <w:rPr>
                <w:rFonts w:hint="eastAsia"/>
              </w:rPr>
              <w:t>復工後，有聽到廠長跟會社高層討論，收買部分罷工的人成為「分化蟲」，讓他們想辦法破壞罷工的行動。</w:t>
            </w:r>
            <w:del w:id="78" w:author="Windows 使用者" w:date="2021-05-10T15:19:00Z">
              <w:r w:rsidR="00F3365A" w:rsidRPr="00F3365A" w:rsidDel="004738A9">
                <w:rPr>
                  <w:rFonts w:hint="eastAsia"/>
                </w:rPr>
                <w:delText>其實也是有部分的工人，雖然沒有參加罷工繼續工作，卻用捐款或提供物資的方式來表示支持。</w:delText>
              </w:r>
            </w:del>
            <w:ins w:id="79" w:author="Windows 使用者" w:date="2021-05-10T15:19:00Z">
              <w:r w:rsidR="004738A9">
                <w:rPr>
                  <w:rFonts w:hint="eastAsia"/>
                </w:rPr>
                <w:t>我看</w:t>
              </w:r>
            </w:ins>
            <w:r w:rsidR="00131B52">
              <w:rPr>
                <w:rFonts w:hint="eastAsia"/>
              </w:rPr>
              <w:t>「吃飯隊」</w:t>
            </w:r>
            <w:ins w:id="80" w:author="Windows 使用者" w:date="2021-05-10T15:19:00Z">
              <w:r w:rsidR="004738A9">
                <w:rPr>
                  <w:rFonts w:hint="eastAsia"/>
                </w:rPr>
                <w:t>就是這些分化</w:t>
              </w:r>
              <w:r w:rsidR="004738A9">
                <w:rPr>
                  <w:rFonts w:hint="eastAsia"/>
                </w:rPr>
                <w:lastRenderedPageBreak/>
                <w:t>蟲，</w:t>
              </w:r>
            </w:ins>
            <w:del w:id="81" w:author="Windows 使用者" w:date="2021-05-10T15:19:00Z">
              <w:r w:rsidR="00131B52" w:rsidDel="004738A9">
                <w:rPr>
                  <w:rFonts w:hint="eastAsia"/>
                </w:rPr>
                <w:delText>一定是</w:delText>
              </w:r>
            </w:del>
            <w:r w:rsidR="00131B52">
              <w:rPr>
                <w:rFonts w:hint="eastAsia"/>
              </w:rPr>
              <w:t>想用蹭飯的方式</w:t>
            </w:r>
            <w:del w:id="82" w:author="Windows 使用者" w:date="2021-05-10T15:20:00Z">
              <w:r w:rsidR="00131B52" w:rsidDel="004738A9">
                <w:rPr>
                  <w:rFonts w:hint="eastAsia"/>
                </w:rPr>
                <w:delText>讓工人都沒辦法繼續支援罷工，斷了罷工的援助</w:delText>
              </w:r>
            </w:del>
            <w:ins w:id="83" w:author="Windows 使用者" w:date="2021-05-10T15:20:00Z">
              <w:r w:rsidR="004738A9">
                <w:rPr>
                  <w:rFonts w:hint="eastAsia"/>
                </w:rPr>
                <w:t>破壞工人之間的團結，讓罷工</w:t>
              </w:r>
            </w:ins>
            <w:ins w:id="84" w:author="Windows 使用者" w:date="2021-05-10T15:21:00Z">
              <w:r w:rsidR="004738A9">
                <w:rPr>
                  <w:rFonts w:hint="eastAsia"/>
                </w:rPr>
                <w:t>進行不下去</w:t>
              </w:r>
            </w:ins>
            <w:r>
              <w:rPr>
                <w:rFonts w:hint="eastAsia"/>
              </w:rPr>
              <w:t>！</w:t>
            </w:r>
          </w:p>
          <w:p w14:paraId="366B6CB4" w14:textId="77777777" w:rsidR="00131B52" w:rsidRDefault="00131B52" w:rsidP="00131B52"/>
          <w:p w14:paraId="5235F6BA" w14:textId="68AE5458" w:rsidR="00131B52" w:rsidRDefault="00131B52" w:rsidP="00CA4F1A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【分化蟲】</w:t>
            </w:r>
            <w:r>
              <w:rPr>
                <w:rFonts w:hint="eastAsia"/>
              </w:rPr>
              <w:t>：</w:t>
            </w:r>
            <w:ins w:id="85" w:author="Windows 使用者" w:date="2021-05-18T19:47:00Z">
              <w:r w:rsidR="003D4275">
                <w:rPr>
                  <w:rFonts w:hint="eastAsia"/>
                </w:rPr>
                <w:t>工人妻子認為</w:t>
              </w:r>
            </w:ins>
            <w:r>
              <w:rPr>
                <w:rFonts w:hint="eastAsia"/>
              </w:rPr>
              <w:t>「吃飯隊」</w:t>
            </w:r>
            <w:ins w:id="86" w:author="Windows 使用者" w:date="2021-05-18T19:47:00Z">
              <w:r w:rsidR="003D4275">
                <w:rPr>
                  <w:rFonts w:hint="eastAsia"/>
                </w:rPr>
                <w:t>很可能</w:t>
              </w:r>
            </w:ins>
            <w:r>
              <w:rPr>
                <w:rFonts w:hint="eastAsia"/>
              </w:rPr>
              <w:t>是被淺野</w:t>
            </w:r>
            <w:r w:rsidR="00E04687">
              <w:rPr>
                <w:rFonts w:hint="eastAsia"/>
              </w:rPr>
              <w:t>洋灰</w:t>
            </w:r>
            <w:r>
              <w:rPr>
                <w:rFonts w:hint="eastAsia"/>
              </w:rPr>
              <w:t>收買的「分化蟲」</w:t>
            </w:r>
            <w:del w:id="87" w:author="Windows 使用者" w:date="2021-05-18T19:47:00Z">
              <w:r w:rsidDel="003D4275">
                <w:rPr>
                  <w:rFonts w:hint="eastAsia"/>
                </w:rPr>
                <w:delText>，目的是</w:delText>
              </w:r>
              <w:r w:rsidR="006D373C" w:rsidDel="003D4275">
                <w:rPr>
                  <w:rFonts w:hint="eastAsia"/>
                </w:rPr>
                <w:delText>破壞工人</w:delText>
              </w:r>
            </w:del>
            <w:del w:id="88" w:author="Windows 使用者" w:date="2021-05-10T15:21:00Z">
              <w:r w:rsidR="006D373C" w:rsidDel="004738A9">
                <w:rPr>
                  <w:rFonts w:hint="eastAsia"/>
                </w:rPr>
                <w:delText>對罷工者的援助</w:delText>
              </w:r>
            </w:del>
          </w:p>
        </w:tc>
      </w:tr>
      <w:tr w:rsidR="005A79C0" w14:paraId="1325603E" w14:textId="77777777" w:rsidTr="00AA5A37">
        <w:tc>
          <w:tcPr>
            <w:tcW w:w="2689" w:type="dxa"/>
          </w:tcPr>
          <w:p w14:paraId="7398CEF3" w14:textId="77777777" w:rsidR="005A79C0" w:rsidRDefault="005A79C0" w:rsidP="005A79C0">
            <w:r>
              <w:rPr>
                <w:rFonts w:hint="eastAsia"/>
              </w:rPr>
              <w:lastRenderedPageBreak/>
              <w:t>ASK1-4</w:t>
            </w:r>
          </w:p>
          <w:p w14:paraId="48482D99" w14:textId="77777777" w:rsidR="005A79C0" w:rsidRDefault="005A79C0" w:rsidP="005A79C0">
            <w:r>
              <w:rPr>
                <w:rFonts w:hint="eastAsia"/>
              </w:rPr>
              <w:t>對罷工有什麼看法</w:t>
            </w:r>
          </w:p>
          <w:p w14:paraId="140A2106" w14:textId="77777777" w:rsidR="005A79C0" w:rsidRDefault="005A79C0" w:rsidP="005A79C0"/>
          <w:p w14:paraId="63A19FDF" w14:textId="77777777" w:rsidR="005A79C0" w:rsidRDefault="005A79C0" w:rsidP="005A79C0">
            <w:r>
              <w:rPr>
                <w:rFonts w:hint="eastAsia"/>
              </w:rPr>
              <w:t>G</w:t>
            </w:r>
            <w:r>
              <w:t>et</w:t>
            </w:r>
            <w:r>
              <w:rPr>
                <w:rFonts w:hint="eastAsia"/>
              </w:rPr>
              <w:t>線索：</w:t>
            </w:r>
          </w:p>
          <w:p w14:paraId="4A7F0CCC" w14:textId="77777777" w:rsidR="005A79C0" w:rsidRDefault="005A79C0" w:rsidP="005A79C0">
            <w:pPr>
              <w:pStyle w:val="a4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罷工受高雄機械工友會跟台灣民眾黨支持</w:t>
            </w:r>
          </w:p>
        </w:tc>
        <w:tc>
          <w:tcPr>
            <w:tcW w:w="5607" w:type="dxa"/>
          </w:tcPr>
          <w:p w14:paraId="071ABF56" w14:textId="77777777" w:rsidR="005A79C0" w:rsidRDefault="005A79C0" w:rsidP="005A79C0">
            <w:r>
              <w:rPr>
                <w:rFonts w:hint="eastAsia"/>
              </w:rPr>
              <w:t>記者：你對於上個月淺野水泥工人發起的罷工，怎麼看呢？</w:t>
            </w:r>
          </w:p>
          <w:p w14:paraId="282AF5D3" w14:textId="20C13C0F" w:rsidR="005A79C0" w:rsidRPr="008C23A4" w:rsidRDefault="005A79C0" w:rsidP="004738A9">
            <w:r>
              <w:rPr>
                <w:rFonts w:hint="eastAsia"/>
              </w:rPr>
              <w:t>受害婦女：我自己沒在關注這些，了解不多啦。不過我丈夫有參加，雖然前幾天復工了，可是罷工剛開始的時候，就聽他說過，</w:t>
            </w:r>
            <w:r w:rsidR="00F3365A" w:rsidRPr="00F3365A">
              <w:rPr>
                <w:rFonts w:hint="eastAsia"/>
              </w:rPr>
              <w:t>罷工行動</w:t>
            </w:r>
            <w:del w:id="89" w:author="Windows 使用者" w:date="2021-05-10T15:22:00Z">
              <w:r w:rsidR="00F3365A" w:rsidRPr="00F3365A" w:rsidDel="004738A9">
                <w:rPr>
                  <w:rFonts w:hint="eastAsia"/>
                </w:rPr>
                <w:delText>受到</w:delText>
              </w:r>
            </w:del>
            <w:ins w:id="90" w:author="Windows 使用者" w:date="2021-05-10T15:22:00Z">
              <w:r w:rsidR="004738A9">
                <w:rPr>
                  <w:rFonts w:hint="eastAsia"/>
                </w:rPr>
                <w:t>有</w:t>
              </w:r>
            </w:ins>
            <w:r w:rsidR="00F3365A" w:rsidRPr="00F3365A">
              <w:rPr>
                <w:rFonts w:hint="eastAsia"/>
              </w:rPr>
              <w:t>高雄機械工友會跟台灣民眾黨的</w:t>
            </w:r>
            <w:r w:rsidR="004738A9">
              <w:rPr>
                <w:rFonts w:hint="eastAsia"/>
              </w:rPr>
              <w:t>支持</w:t>
            </w:r>
            <w:ins w:id="91" w:author="Windows 使用者" w:date="2021-05-10T15:22:00Z">
              <w:r w:rsidR="004738A9">
                <w:rPr>
                  <w:rFonts w:hint="eastAsia"/>
                </w:rPr>
                <w:t>跟領導</w:t>
              </w:r>
            </w:ins>
            <w:r w:rsidR="00F3365A" w:rsidRPr="00F3365A">
              <w:rPr>
                <w:rFonts w:hint="eastAsia"/>
              </w:rPr>
              <w:t>，</w:t>
            </w:r>
            <w:del w:id="92" w:author="Windows 使用者" w:date="2021-05-10T15:22:00Z">
              <w:r w:rsidR="00F3365A" w:rsidRPr="00F3365A" w:rsidDel="004738A9">
                <w:rPr>
                  <w:rFonts w:hint="eastAsia"/>
                </w:rPr>
                <w:delText>大家都覺得</w:delText>
              </w:r>
            </w:del>
            <w:r w:rsidR="00F3365A" w:rsidRPr="00F3365A">
              <w:rPr>
                <w:rFonts w:hint="eastAsia"/>
              </w:rPr>
              <w:t>一定</w:t>
            </w:r>
            <w:ins w:id="93" w:author="Windows 使用者" w:date="2021-05-10T15:22:00Z">
              <w:r w:rsidR="004738A9">
                <w:rPr>
                  <w:rFonts w:hint="eastAsia"/>
                </w:rPr>
                <w:t>很快就</w:t>
              </w:r>
            </w:ins>
            <w:r w:rsidR="00F3365A" w:rsidRPr="00F3365A">
              <w:rPr>
                <w:rFonts w:hint="eastAsia"/>
              </w:rPr>
              <w:t>會成功。</w:t>
            </w:r>
            <w:r>
              <w:rPr>
                <w:rFonts w:hint="eastAsia"/>
              </w:rPr>
              <w:t>結果拖了快一個月，淺野會社還是不讓步。還好丈夫後來有聽我的話，回去工廠復工，老百姓不可能跟日本會社抗爭啦！</w:t>
            </w:r>
          </w:p>
        </w:tc>
      </w:tr>
      <w:tr w:rsidR="005A79C0" w14:paraId="2EA87592" w14:textId="77777777" w:rsidTr="00AA5A37">
        <w:tc>
          <w:tcPr>
            <w:tcW w:w="2689" w:type="dxa"/>
          </w:tcPr>
          <w:p w14:paraId="1BE9F408" w14:textId="77777777" w:rsidR="005A79C0" w:rsidRPr="00F73F17" w:rsidRDefault="005A79C0" w:rsidP="005A79C0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794391A6" w14:textId="3EE255FA" w:rsidR="005A79C0" w:rsidRDefault="005A79C0" w:rsidP="00E04687">
            <w:r>
              <w:rPr>
                <w:rFonts w:hint="eastAsia"/>
              </w:rPr>
              <w:t>記者：非常感謝這位</w:t>
            </w:r>
            <w:r w:rsidR="00CC0D7B">
              <w:rPr>
                <w:rFonts w:hint="eastAsia"/>
              </w:rPr>
              <w:t>工人妻子</w:t>
            </w:r>
            <w:r>
              <w:rPr>
                <w:rFonts w:hint="eastAsia"/>
              </w:rPr>
              <w:t>的分享！</w:t>
            </w:r>
            <w:r w:rsidR="00E04687">
              <w:rPr>
                <w:rFonts w:hint="eastAsia"/>
              </w:rPr>
              <w:t>看來「吃飯隊」真的不是空穴來風，而且</w:t>
            </w:r>
            <w:ins w:id="94" w:author="Windows 使用者" w:date="2021-05-10T15:28:00Z">
              <w:r w:rsidR="00921B0C">
                <w:rPr>
                  <w:rFonts w:hint="eastAsia"/>
                </w:rPr>
                <w:t>成員</w:t>
              </w:r>
            </w:ins>
            <w:r w:rsidR="00E04687">
              <w:rPr>
                <w:rFonts w:hint="eastAsia"/>
              </w:rPr>
              <w:t>竟然</w:t>
            </w:r>
            <w:del w:id="95" w:author="Windows 使用者" w:date="2021-05-10T15:28:00Z">
              <w:r w:rsidR="00E04687" w:rsidDel="00921B0C">
                <w:rPr>
                  <w:rFonts w:hint="eastAsia"/>
                </w:rPr>
                <w:delText>是</w:delText>
              </w:r>
            </w:del>
            <w:ins w:id="96" w:author="Windows 使用者" w:date="2021-05-10T15:28:00Z">
              <w:r w:rsidR="00921B0C">
                <w:rPr>
                  <w:rFonts w:hint="eastAsia"/>
                </w:rPr>
                <w:t>有</w:t>
              </w:r>
            </w:ins>
            <w:r w:rsidR="00E04687">
              <w:rPr>
                <w:rFonts w:hint="eastAsia"/>
              </w:rPr>
              <w:t>罷工的人</w:t>
            </w:r>
            <w:del w:id="97" w:author="Windows 使用者" w:date="2021-05-10T15:28:00Z">
              <w:r w:rsidR="00E04687" w:rsidDel="00921B0C">
                <w:rPr>
                  <w:rFonts w:hint="eastAsia"/>
                </w:rPr>
                <w:delText>組織的</w:delText>
              </w:r>
            </w:del>
            <w:r w:rsidR="00E04687">
              <w:rPr>
                <w:rFonts w:hint="eastAsia"/>
              </w:rPr>
              <w:t>！</w:t>
            </w:r>
          </w:p>
          <w:p w14:paraId="303776BB" w14:textId="77777777" w:rsidR="00E04687" w:rsidRDefault="00E04687" w:rsidP="00E04687"/>
          <w:p w14:paraId="5AD2AD49" w14:textId="77777777" w:rsidR="003872D1" w:rsidRDefault="003872D1" w:rsidP="00E04687">
            <w:r>
              <w:rPr>
                <w:rFonts w:hint="eastAsia"/>
              </w:rPr>
              <w:t>記者：根據電視台的了解，「吃飯隊」並非只有一組人馬，而是有好幾組人，每組都有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幾人。</w:t>
            </w:r>
          </w:p>
          <w:p w14:paraId="5F4EC30D" w14:textId="77777777" w:rsidR="003872D1" w:rsidRPr="003872D1" w:rsidRDefault="003872D1" w:rsidP="00E04687"/>
          <w:p w14:paraId="6B9DBB63" w14:textId="77777777" w:rsidR="00E04687" w:rsidRDefault="00E04687" w:rsidP="00E04687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14:paraId="1D2AB3DC" w14:textId="77777777"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</w:t>
            </w:r>
            <w:r w:rsidR="00FE4510">
              <w:rPr>
                <w:rFonts w:hint="eastAsia"/>
              </w:rPr>
              <w:t>糧。</w:t>
            </w:r>
            <w:r>
              <w:rPr>
                <w:rFonts w:hint="eastAsia"/>
              </w:rPr>
              <w:t>讓人不禁懷疑他們的蹭飯行動不單單只是為了吃飽，而是還有其他目的。</w:t>
            </w:r>
          </w:p>
          <w:p w14:paraId="0A42D22C" w14:textId="77777777" w:rsidR="00E04687" w:rsidRDefault="00E04687" w:rsidP="00E04687"/>
          <w:p w14:paraId="40858DE5" w14:textId="77777777" w:rsidR="00E04687" w:rsidRDefault="00E04687" w:rsidP="00E0468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14:paraId="5EA14E99" w14:textId="5CB0E779"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這麼龐大的組織，不但事前準備好具效力的契約，還故意吃光蹭飯對象家中的所有存糧</w:t>
            </w:r>
            <w:r w:rsidR="00FE4510">
              <w:rPr>
                <w:rFonts w:hint="eastAsia"/>
              </w:rPr>
              <w:t>。</w:t>
            </w:r>
            <w:r>
              <w:rPr>
                <w:rFonts w:hint="eastAsia"/>
              </w:rPr>
              <w:t>讓人覺得受訪者的懷疑並非空穴來風，很可能真的是</w:t>
            </w:r>
            <w:del w:id="98" w:author="Windows 使用者" w:date="2021-05-10T15:29:00Z">
              <w:r w:rsidDel="00921B0C">
                <w:rPr>
                  <w:rFonts w:hint="eastAsia"/>
                </w:rPr>
                <w:delText>淺野洋灰</w:delText>
              </w:r>
            </w:del>
            <w:ins w:id="99" w:author="Windows 使用者" w:date="2021-05-10T15:29:00Z">
              <w:r w:rsidR="00921B0C">
                <w:rPr>
                  <w:rFonts w:hint="eastAsia"/>
                </w:rPr>
                <w:t>分化蟲</w:t>
              </w:r>
            </w:ins>
            <w:r>
              <w:rPr>
                <w:rFonts w:hint="eastAsia"/>
              </w:rPr>
              <w:t>的陰謀。</w:t>
            </w:r>
          </w:p>
          <w:p w14:paraId="6D513D90" w14:textId="77777777" w:rsidR="00F3365A" w:rsidRDefault="00F3365A" w:rsidP="00E04687"/>
          <w:p w14:paraId="60B3B26C" w14:textId="77777777" w:rsidR="00F3365A" w:rsidRDefault="00F3365A" w:rsidP="00E04687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</w:t>
            </w:r>
            <w:r w:rsidR="00FE4510">
              <w:t xml:space="preserve"> ask</w:t>
            </w:r>
            <w:r>
              <w:rPr>
                <w:rFonts w:hint="eastAsia"/>
              </w:rPr>
              <w:t>】</w:t>
            </w:r>
          </w:p>
          <w:p w14:paraId="68D0D5D7" w14:textId="77777777" w:rsidR="003872D1" w:rsidRPr="00E04687" w:rsidRDefault="003872D1" w:rsidP="00E04687">
            <w:r w:rsidRPr="003872D1">
              <w:rPr>
                <w:rFonts w:hint="eastAsia"/>
              </w:rPr>
              <w:t>這麼龐大的組織，他們的蹭飯行動就只是為了吃飽嗎？還是另有其他企圖呢？</w:t>
            </w:r>
          </w:p>
        </w:tc>
      </w:tr>
    </w:tbl>
    <w:p w14:paraId="0FB31B10" w14:textId="77777777" w:rsidR="00AA5A37" w:rsidRDefault="00AA5A37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3872D1" w14:paraId="6229816C" w14:textId="77777777" w:rsidTr="0063042C">
        <w:tc>
          <w:tcPr>
            <w:tcW w:w="8296" w:type="dxa"/>
            <w:gridSpan w:val="2"/>
          </w:tcPr>
          <w:p w14:paraId="6521F10E" w14:textId="77777777" w:rsidR="003872D1" w:rsidRDefault="003872D1" w:rsidP="003872D1">
            <w:pPr>
              <w:jc w:val="center"/>
            </w:pPr>
            <w:r>
              <w:rPr>
                <w:rFonts w:hint="eastAsia"/>
              </w:rPr>
              <w:t>第二位採訪者：復工工人</w:t>
            </w:r>
          </w:p>
        </w:tc>
      </w:tr>
      <w:tr w:rsidR="003872D1" w14:paraId="33C06563" w14:textId="77777777" w:rsidTr="0063042C">
        <w:tc>
          <w:tcPr>
            <w:tcW w:w="2689" w:type="dxa"/>
          </w:tcPr>
          <w:p w14:paraId="6D56F62E" w14:textId="77777777"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-1</w:t>
            </w:r>
          </w:p>
          <w:p w14:paraId="3C2F3CC5" w14:textId="77777777" w:rsidR="003872D1" w:rsidRDefault="003872D1" w:rsidP="0063042C">
            <w:r>
              <w:rPr>
                <w:rFonts w:hint="eastAsia"/>
              </w:rPr>
              <w:t>吃飯隊做了什麼事</w:t>
            </w:r>
          </w:p>
          <w:p w14:paraId="7B3B275B" w14:textId="77777777" w:rsidR="003872D1" w:rsidRDefault="003872D1" w:rsidP="0063042C"/>
          <w:p w14:paraId="2761CD70" w14:textId="77777777" w:rsidR="003872D1" w:rsidRDefault="003872D1" w:rsidP="0063042C">
            <w:r>
              <w:rPr>
                <w:rFonts w:hint="eastAsia"/>
              </w:rPr>
              <w:t>關鍵字：</w:t>
            </w:r>
            <w:r w:rsidR="008F3C32">
              <w:rPr>
                <w:rFonts w:hint="eastAsia"/>
              </w:rPr>
              <w:t>支持</w:t>
            </w:r>
            <w:r w:rsidR="002225A6">
              <w:rPr>
                <w:rFonts w:hint="eastAsia"/>
              </w:rPr>
              <w:t>罷工</w:t>
            </w:r>
          </w:p>
          <w:p w14:paraId="6E13136F" w14:textId="77777777" w:rsidR="003872D1" w:rsidRDefault="003872D1" w:rsidP="0063042C"/>
          <w:p w14:paraId="6CDD69AE" w14:textId="77777777" w:rsidR="003872D1" w:rsidRDefault="003872D1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14:paraId="052C28D5" w14:textId="77777777" w:rsidR="003872D1" w:rsidRDefault="007605D1" w:rsidP="007605D1">
            <w:pPr>
              <w:pStyle w:val="a4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復工</w:t>
            </w:r>
            <w:r w:rsidR="002225A6">
              <w:rPr>
                <w:rFonts w:hint="eastAsia"/>
              </w:rPr>
              <w:t>工人</w:t>
            </w:r>
            <w:r>
              <w:rPr>
                <w:rFonts w:hint="eastAsia"/>
              </w:rPr>
              <w:t>支持罷工，也願意用復工所得來協助罷工者</w:t>
            </w:r>
          </w:p>
        </w:tc>
        <w:tc>
          <w:tcPr>
            <w:tcW w:w="5607" w:type="dxa"/>
          </w:tcPr>
          <w:p w14:paraId="0A272728" w14:textId="0365CD87" w:rsidR="003872D1" w:rsidRDefault="003872D1" w:rsidP="0063042C">
            <w:r>
              <w:rPr>
                <w:rFonts w:hint="eastAsia"/>
              </w:rPr>
              <w:t>記者：接下來採訪</w:t>
            </w:r>
            <w:r w:rsidR="009668C2">
              <w:rPr>
                <w:rFonts w:hint="eastAsia"/>
              </w:rPr>
              <w:t>旁邊</w:t>
            </w:r>
            <w:r>
              <w:rPr>
                <w:rFonts w:hint="eastAsia"/>
              </w:rPr>
              <w:t>這位民眾，是剛才受訪婦女的丈夫，也是</w:t>
            </w:r>
            <w:del w:id="100" w:author="Windows 使用者" w:date="2021-05-10T15:53:00Z">
              <w:r w:rsidDel="009A308F">
                <w:rPr>
                  <w:rFonts w:hint="eastAsia"/>
                </w:rPr>
                <w:delText>原本參與</w:delText>
              </w:r>
            </w:del>
            <w:ins w:id="101" w:author="Windows 使用者" w:date="2021-05-10T15:53:00Z">
              <w:r w:rsidR="009A308F">
                <w:rPr>
                  <w:rFonts w:hint="eastAsia"/>
                </w:rPr>
                <w:t>有參與上個月</w:t>
              </w:r>
            </w:ins>
            <w:r>
              <w:rPr>
                <w:rFonts w:hint="eastAsia"/>
              </w:rPr>
              <w:t>罷工、後來回工廠復工的工人。你好，我是三隻魚新聞台的歷史記者，對於</w:t>
            </w:r>
            <w:del w:id="102" w:author="Windows 使用者" w:date="2021-05-10T15:40:00Z">
              <w:r w:rsidDel="006B7BAA">
                <w:rPr>
                  <w:rFonts w:hint="eastAsia"/>
                </w:rPr>
                <w:delText>您</w:delText>
              </w:r>
            </w:del>
            <w:r>
              <w:rPr>
                <w:rFonts w:hint="eastAsia"/>
              </w:rPr>
              <w:t>家中被「吃飯隊」蹭飯，有什麼看法？</w:t>
            </w:r>
          </w:p>
          <w:p w14:paraId="1B15F0B7" w14:textId="7DA0BF6B" w:rsidR="003872D1" w:rsidRDefault="007E0C81" w:rsidP="006B7BAA">
            <w:r>
              <w:rPr>
                <w:rFonts w:hint="eastAsia"/>
              </w:rPr>
              <w:t>復工工人</w:t>
            </w:r>
            <w:r w:rsidR="003872D1">
              <w:rPr>
                <w:rFonts w:hint="eastAsia"/>
              </w:rPr>
              <w:t>：</w:t>
            </w:r>
            <w:r w:rsidR="002225A6">
              <w:rPr>
                <w:rFonts w:hint="eastAsia"/>
              </w:rPr>
              <w:t>老實說「吃飯隊」的人來蹭飯，就算他們不用契約當理由，我是抱著互相幫忙的態度，不介意請他們吃飯啦。畢竟他們很多都是</w:t>
            </w:r>
            <w:del w:id="103" w:author="Windows 使用者" w:date="2021-05-10T15:40:00Z">
              <w:r w:rsidR="002225A6" w:rsidDel="006B7BAA">
                <w:rPr>
                  <w:rFonts w:hint="eastAsia"/>
                </w:rPr>
                <w:delText>認識</w:delText>
              </w:r>
            </w:del>
            <w:ins w:id="104" w:author="Windows 使用者" w:date="2021-05-10T15:40:00Z">
              <w:r w:rsidR="006B7BAA">
                <w:rPr>
                  <w:rFonts w:hint="eastAsia"/>
                </w:rPr>
                <w:t>熟識</w:t>
              </w:r>
            </w:ins>
            <w:r w:rsidR="002225A6">
              <w:rPr>
                <w:rFonts w:hint="eastAsia"/>
              </w:rPr>
              <w:t>的同事，</w:t>
            </w:r>
            <w:del w:id="105" w:author="Windows 使用者" w:date="2021-05-10T15:40:00Z">
              <w:r w:rsidR="002225A6" w:rsidDel="006B7BAA">
                <w:rPr>
                  <w:rFonts w:hint="eastAsia"/>
                </w:rPr>
                <w:delText>而且雖然</w:delText>
              </w:r>
            </w:del>
            <w:r w:rsidR="002225A6">
              <w:rPr>
                <w:rFonts w:hint="eastAsia"/>
              </w:rPr>
              <w:t>我</w:t>
            </w:r>
            <w:ins w:id="106" w:author="Windows 使用者" w:date="2021-05-10T15:40:00Z">
              <w:r w:rsidR="006B7BAA">
                <w:rPr>
                  <w:rFonts w:hint="eastAsia"/>
                </w:rPr>
                <w:t>雖然放棄罷工</w:t>
              </w:r>
            </w:ins>
            <w:r w:rsidR="002225A6">
              <w:rPr>
                <w:rFonts w:hint="eastAsia"/>
              </w:rPr>
              <w:t>回去復工了，但</w:t>
            </w:r>
            <w:ins w:id="107" w:author="Windows 使用者" w:date="2021-05-10T15:41:00Z">
              <w:r w:rsidR="006B7BAA">
                <w:rPr>
                  <w:rFonts w:hint="eastAsia"/>
                </w:rPr>
                <w:t>有</w:t>
              </w:r>
            </w:ins>
            <w:r w:rsidR="002225A6">
              <w:rPr>
                <w:rFonts w:hint="eastAsia"/>
              </w:rPr>
              <w:t>可以幫到罷工</w:t>
            </w:r>
            <w:ins w:id="108" w:author="Windows 使用者" w:date="2021-05-10T15:41:00Z">
              <w:r w:rsidR="006B7BAA">
                <w:rPr>
                  <w:rFonts w:hint="eastAsia"/>
                </w:rPr>
                <w:t>的地方</w:t>
              </w:r>
            </w:ins>
            <w:r w:rsidR="002225A6">
              <w:rPr>
                <w:rFonts w:hint="eastAsia"/>
              </w:rPr>
              <w:t>，</w:t>
            </w:r>
            <w:del w:id="109" w:author="Windows 使用者" w:date="2021-05-10T15:41:00Z">
              <w:r w:rsidR="002225A6" w:rsidDel="006B7BAA">
                <w:rPr>
                  <w:rFonts w:hint="eastAsia"/>
                </w:rPr>
                <w:delText>我也</w:delText>
              </w:r>
            </w:del>
            <w:ins w:id="110" w:author="Windows 使用者" w:date="2021-05-10T15:41:00Z">
              <w:r w:rsidR="006B7BAA">
                <w:rPr>
                  <w:rFonts w:hint="eastAsia"/>
                </w:rPr>
                <w:t>還</w:t>
              </w:r>
            </w:ins>
            <w:r w:rsidR="002225A6">
              <w:rPr>
                <w:rFonts w:hint="eastAsia"/>
              </w:rPr>
              <w:t>是很樂意</w:t>
            </w:r>
            <w:ins w:id="111" w:author="Windows 使用者" w:date="2021-05-10T15:41:00Z">
              <w:r w:rsidR="006B7BAA">
                <w:rPr>
                  <w:rFonts w:hint="eastAsia"/>
                </w:rPr>
                <w:t>協助</w:t>
              </w:r>
            </w:ins>
            <w:r w:rsidR="002225A6">
              <w:rPr>
                <w:rFonts w:hint="eastAsia"/>
              </w:rPr>
              <w:t>的。</w:t>
            </w:r>
          </w:p>
        </w:tc>
      </w:tr>
      <w:tr w:rsidR="003872D1" w14:paraId="49757F4C" w14:textId="77777777" w:rsidTr="0063042C">
        <w:tc>
          <w:tcPr>
            <w:tcW w:w="2689" w:type="dxa"/>
          </w:tcPr>
          <w:p w14:paraId="76FE56AF" w14:textId="70C2BBC7"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-2</w:t>
            </w:r>
          </w:p>
          <w:p w14:paraId="165081F8" w14:textId="34FEA3B4" w:rsidR="003872D1" w:rsidRDefault="002225A6" w:rsidP="0063042C">
            <w:r>
              <w:rPr>
                <w:rFonts w:hint="eastAsia"/>
              </w:rPr>
              <w:t>吃飯隊</w:t>
            </w:r>
            <w:del w:id="112" w:author="Windows 使用者" w:date="2021-05-10T15:48:00Z">
              <w:r w:rsidDel="006B7BAA">
                <w:rPr>
                  <w:rFonts w:hint="eastAsia"/>
                </w:rPr>
                <w:delText>只挑復工工人家蹭飯嗎</w:delText>
              </w:r>
            </w:del>
            <w:ins w:id="113" w:author="Windows 使用者" w:date="2021-05-10T15:48:00Z">
              <w:r w:rsidR="006B7BAA">
                <w:rPr>
                  <w:rFonts w:hint="eastAsia"/>
                </w:rPr>
                <w:t>蹭飯憑藉的契約</w:t>
              </w:r>
            </w:ins>
            <w:ins w:id="114" w:author="Windows 使用者" w:date="2021-05-10T15:51:00Z">
              <w:r w:rsidR="009A308F">
                <w:rPr>
                  <w:rFonts w:hint="eastAsia"/>
                </w:rPr>
                <w:t>是真的嗎</w:t>
              </w:r>
            </w:ins>
          </w:p>
          <w:p w14:paraId="2996CD74" w14:textId="77777777" w:rsidR="003872D1" w:rsidRDefault="003872D1" w:rsidP="0063042C"/>
          <w:p w14:paraId="1954A420" w14:textId="77777777" w:rsidR="003872D1" w:rsidRDefault="003872D1" w:rsidP="0063042C">
            <w:r>
              <w:rPr>
                <w:rFonts w:hint="eastAsia"/>
              </w:rPr>
              <w:t>關鍵字：</w:t>
            </w:r>
            <w:r w:rsidR="007605D1">
              <w:rPr>
                <w:rFonts w:hint="eastAsia"/>
              </w:rPr>
              <w:t>蹭飯復工者、契約規定</w:t>
            </w:r>
          </w:p>
          <w:p w14:paraId="5F290FF4" w14:textId="77777777" w:rsidR="003872D1" w:rsidRDefault="003872D1" w:rsidP="0063042C"/>
          <w:p w14:paraId="4555E38D" w14:textId="77777777" w:rsidR="003872D1" w:rsidRDefault="003872D1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0B075EE2" w14:textId="77777777" w:rsidR="003872D1" w:rsidRDefault="007605D1" w:rsidP="007605D1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契約規定復工者要負擔罷工者的生活費</w:t>
            </w:r>
          </w:p>
          <w:p w14:paraId="34CFC298" w14:textId="77777777" w:rsidR="007605D1" w:rsidRDefault="007605D1" w:rsidP="007605D1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吃飯隊蹭飯對象是復工工人</w:t>
            </w:r>
          </w:p>
        </w:tc>
        <w:tc>
          <w:tcPr>
            <w:tcW w:w="5607" w:type="dxa"/>
          </w:tcPr>
          <w:p w14:paraId="30A2D4B2" w14:textId="77777777" w:rsidR="009A308F" w:rsidRDefault="007605D1" w:rsidP="007605D1">
            <w:pPr>
              <w:rPr>
                <w:ins w:id="115" w:author="Windows 使用者" w:date="2021-05-10T15:51:00Z"/>
              </w:rPr>
            </w:pPr>
            <w:r>
              <w:rPr>
                <w:rFonts w:hint="eastAsia"/>
              </w:rPr>
              <w:t>記者：吃飯隊蹭飯</w:t>
            </w:r>
            <w:ins w:id="116" w:author="Windows 使用者" w:date="2021-05-10T15:51:00Z">
              <w:r w:rsidR="009A308F">
                <w:rPr>
                  <w:rFonts w:hint="eastAsia"/>
                </w:rPr>
                <w:t>憑藉的那份契約，真的是你簽的嗎？</w:t>
              </w:r>
            </w:ins>
          </w:p>
          <w:p w14:paraId="67075C31" w14:textId="6405C120" w:rsidR="009A308F" w:rsidRDefault="009A308F" w:rsidP="007605D1">
            <w:pPr>
              <w:rPr>
                <w:ins w:id="117" w:author="Windows 使用者" w:date="2021-05-10T15:51:00Z"/>
              </w:rPr>
            </w:pPr>
            <w:ins w:id="118" w:author="Windows 使用者" w:date="2021-05-10T15:51:00Z">
              <w:r>
                <w:rPr>
                  <w:rFonts w:hint="eastAsia"/>
                </w:rPr>
                <w:t>復工工人：</w:t>
              </w:r>
            </w:ins>
            <w:ins w:id="119" w:author="Windows 使用者" w:date="2021-05-10T15:52:00Z">
              <w:r>
                <w:rPr>
                  <w:rFonts w:hint="eastAsia"/>
                </w:rPr>
                <w:t>沒錯，那份契約是加入罷工時都要簽的，上面有規定如果有人擅自回去復工，就要負擔罷工者的生活費用。吃飯隊的人就是依據</w:t>
              </w:r>
            </w:ins>
            <w:ins w:id="120" w:author="Windows 使用者" w:date="2021-05-10T15:53:00Z">
              <w:r>
                <w:rPr>
                  <w:rFonts w:hint="eastAsia"/>
                </w:rPr>
                <w:t>這點，去找那些曾罷工又回去復工的工人家，要求履約蹭飯吃。這也是為什麼叫警察來也沒用的原因，因為吃飯隊蹭飯只是在履約，沒有違法行為！</w:t>
              </w:r>
            </w:ins>
          </w:p>
          <w:p w14:paraId="2169076E" w14:textId="5B5C8379" w:rsidR="007605D1" w:rsidDel="009A308F" w:rsidRDefault="007605D1" w:rsidP="007605D1">
            <w:pPr>
              <w:rPr>
                <w:del w:id="121" w:author="Windows 使用者" w:date="2021-05-10T15:53:00Z"/>
              </w:rPr>
            </w:pPr>
            <w:del w:id="122" w:author="Windows 使用者" w:date="2021-05-10T15:53:00Z">
              <w:r w:rsidDel="009A308F">
                <w:rPr>
                  <w:rFonts w:hint="eastAsia"/>
                </w:rPr>
                <w:delText>的對象都是找復工工人家嗎？</w:delText>
              </w:r>
            </w:del>
          </w:p>
          <w:p w14:paraId="554EC201" w14:textId="53D1D03D" w:rsidR="003872D1" w:rsidRDefault="007605D1" w:rsidP="009A308F">
            <w:del w:id="123" w:author="Windows 使用者" w:date="2021-05-10T15:53:00Z">
              <w:r w:rsidDel="009A308F">
                <w:rPr>
                  <w:rFonts w:hint="eastAsia"/>
                </w:rPr>
                <w:delText>復工工人：沒錯，他們去蹭飯就是去找那些曾罷工又回去復工的工人家，履行契約。那份契約是加入罷工時都要簽的，上面有規定如果有人擅自回去復工，就要負擔罷工者的生活費用</w:delText>
              </w:r>
              <w:r w:rsidR="00B61643" w:rsidDel="009A308F">
                <w:rPr>
                  <w:rFonts w:hint="eastAsia"/>
                </w:rPr>
                <w:delText>。</w:delText>
              </w:r>
              <w:r w:rsidDel="009A308F">
                <w:rPr>
                  <w:rFonts w:hint="eastAsia"/>
                </w:rPr>
                <w:delText>這也是為什麼叫警察來也沒用的原因，因為吃飯隊蹭飯只是在履約，沒有違法行為！</w:delText>
              </w:r>
            </w:del>
          </w:p>
        </w:tc>
      </w:tr>
      <w:tr w:rsidR="00D6292E" w14:paraId="4EA83078" w14:textId="77777777" w:rsidTr="0063042C">
        <w:tc>
          <w:tcPr>
            <w:tcW w:w="2689" w:type="dxa"/>
            <w:vMerge w:val="restart"/>
          </w:tcPr>
          <w:p w14:paraId="3BA165C5" w14:textId="77777777" w:rsidR="00D6292E" w:rsidRDefault="00D6292E" w:rsidP="0063042C">
            <w:r>
              <w:rPr>
                <w:rFonts w:hint="eastAsia"/>
              </w:rPr>
              <w:t>ASK2-3</w:t>
            </w:r>
          </w:p>
          <w:p w14:paraId="39CA0445" w14:textId="77777777" w:rsidR="00D6292E" w:rsidRDefault="00D6292E" w:rsidP="0063042C">
            <w:r>
              <w:rPr>
                <w:rFonts w:hint="eastAsia"/>
              </w:rPr>
              <w:t>為什麼要復工</w:t>
            </w:r>
          </w:p>
          <w:p w14:paraId="16128C68" w14:textId="77777777" w:rsidR="00D6292E" w:rsidRDefault="00D6292E" w:rsidP="0063042C"/>
          <w:p w14:paraId="60A1343E" w14:textId="77777777" w:rsidR="00D6292E" w:rsidRDefault="00D6292E" w:rsidP="0063042C">
            <w:r>
              <w:rPr>
                <w:rFonts w:hint="eastAsia"/>
              </w:rPr>
              <w:t>關鍵字：復工理由</w:t>
            </w:r>
          </w:p>
          <w:p w14:paraId="235E0CC9" w14:textId="77777777" w:rsidR="00D6292E" w:rsidRDefault="00D6292E" w:rsidP="0063042C"/>
          <w:p w14:paraId="6A1D41D3" w14:textId="77777777" w:rsidR="00D6292E" w:rsidRDefault="00D6292E" w:rsidP="0063042C">
            <w:r>
              <w:rPr>
                <w:rFonts w:hint="eastAsia"/>
              </w:rPr>
              <w:t>獲得線索：復工工人聽幹部說罷工要結束才回去復工。</w:t>
            </w:r>
          </w:p>
        </w:tc>
        <w:tc>
          <w:tcPr>
            <w:tcW w:w="5607" w:type="dxa"/>
          </w:tcPr>
          <w:p w14:paraId="7F732E70" w14:textId="77777777" w:rsidR="00D6292E" w:rsidRDefault="00D6292E" w:rsidP="0063042C">
            <w:r>
              <w:rPr>
                <w:rFonts w:hint="eastAsia"/>
              </w:rPr>
              <w:t>記者：你當初為什麼要復工呢？</w:t>
            </w:r>
            <w:r>
              <w:t xml:space="preserve"> </w:t>
            </w:r>
          </w:p>
          <w:p w14:paraId="00C98962" w14:textId="23B8E8FC" w:rsidR="00D6292E" w:rsidRPr="00660CCD" w:rsidRDefault="00D6292E" w:rsidP="00D6292E">
            <w:r>
              <w:rPr>
                <w:rFonts w:hint="eastAsia"/>
              </w:rPr>
              <w:t>復工工人：</w:t>
            </w:r>
            <w:r w:rsidRPr="007605D1">
              <w:rPr>
                <w:rFonts w:hint="eastAsia"/>
              </w:rPr>
              <w:t>剛才我妻子也說過，</w:t>
            </w:r>
            <w:ins w:id="124" w:author="Windows 使用者" w:date="2021-05-10T16:53:00Z">
              <w:r>
                <w:rPr>
                  <w:rFonts w:hint="eastAsia"/>
                </w:rPr>
                <w:t>我</w:t>
              </w:r>
            </w:ins>
            <w:r>
              <w:rPr>
                <w:rFonts w:hint="eastAsia"/>
              </w:rPr>
              <w:t>是</w:t>
            </w:r>
            <w:del w:id="125" w:author="Windows 使用者" w:date="2021-05-10T16:53:00Z">
              <w:r w:rsidDel="00D6292E">
                <w:rPr>
                  <w:rFonts w:hint="eastAsia"/>
                </w:rPr>
                <w:delText>因為</w:delText>
              </w:r>
            </w:del>
            <w:ins w:id="126" w:author="Windows 使用者" w:date="2021-05-10T16:53:00Z">
              <w:r>
                <w:rPr>
                  <w:rFonts w:hint="eastAsia"/>
                </w:rPr>
                <w:t>考量</w:t>
              </w:r>
            </w:ins>
            <w:r w:rsidRPr="007605D1">
              <w:rPr>
                <w:rFonts w:hint="eastAsia"/>
              </w:rPr>
              <w:t>家計問題，</w:t>
            </w:r>
            <w:del w:id="127" w:author="Windows 使用者" w:date="2021-05-10T16:53:00Z">
              <w:r w:rsidDel="00D6292E">
                <w:rPr>
                  <w:rFonts w:hint="eastAsia"/>
                </w:rPr>
                <w:delText>我</w:delText>
              </w:r>
            </w:del>
            <w:r w:rsidRPr="007605D1">
              <w:rPr>
                <w:rFonts w:hint="eastAsia"/>
              </w:rPr>
              <w:t>才</w:t>
            </w:r>
            <w:del w:id="128" w:author="Windows 使用者" w:date="2021-05-10T16:54:00Z">
              <w:r w:rsidDel="00D6292E">
                <w:rPr>
                  <w:rFonts w:hint="eastAsia"/>
                </w:rPr>
                <w:delText>會</w:delText>
              </w:r>
            </w:del>
            <w:ins w:id="129" w:author="Windows 使用者" w:date="2021-05-10T16:54:00Z">
              <w:r>
                <w:rPr>
                  <w:rFonts w:hint="eastAsia"/>
                </w:rPr>
                <w:t>決定</w:t>
              </w:r>
            </w:ins>
            <w:r w:rsidRPr="007605D1">
              <w:rPr>
                <w:rFonts w:hint="eastAsia"/>
              </w:rPr>
              <w:t>回工廠復工。</w:t>
            </w:r>
            <w:r>
              <w:rPr>
                <w:rFonts w:hint="eastAsia"/>
              </w:rPr>
              <w:t>不過</w:t>
            </w:r>
            <w:del w:id="130" w:author="Windows 使用者" w:date="2021-05-10T16:54:00Z">
              <w:r w:rsidDel="00D6292E">
                <w:rPr>
                  <w:rFonts w:hint="eastAsia"/>
                </w:rPr>
                <w:delText>這只是其中</w:delText>
              </w:r>
            </w:del>
            <w:ins w:id="131" w:author="Windows 使用者" w:date="2021-05-10T16:54:00Z">
              <w:r>
                <w:rPr>
                  <w:rFonts w:hint="eastAsia"/>
                </w:rPr>
                <w:t>還有另外</w:t>
              </w:r>
            </w:ins>
            <w:r>
              <w:rPr>
                <w:rFonts w:hint="eastAsia"/>
              </w:rPr>
              <w:t>一個原因，</w:t>
            </w:r>
            <w:del w:id="132" w:author="Windows 使用者" w:date="2021-05-10T16:54:00Z">
              <w:r w:rsidDel="00D6292E">
                <w:rPr>
                  <w:rFonts w:hint="eastAsia"/>
                </w:rPr>
                <w:delText>最重要的</w:delText>
              </w:r>
            </w:del>
            <w:ins w:id="133" w:author="Windows 使用者" w:date="2021-05-10T16:54:00Z">
              <w:r>
                <w:rPr>
                  <w:rFonts w:hint="eastAsia"/>
                </w:rPr>
                <w:t>就</w:t>
              </w:r>
            </w:ins>
            <w:r>
              <w:rPr>
                <w:rFonts w:hint="eastAsia"/>
              </w:rPr>
              <w:t>是</w:t>
            </w:r>
            <w:r w:rsidRPr="007605D1">
              <w:rPr>
                <w:rFonts w:hint="eastAsia"/>
              </w:rPr>
              <w:t>當時</w:t>
            </w:r>
            <w:ins w:id="134" w:author="Windows 使用者" w:date="2021-05-10T16:54:00Z">
              <w:r>
                <w:rPr>
                  <w:rFonts w:hint="eastAsia"/>
                </w:rPr>
                <w:t>有</w:t>
              </w:r>
            </w:ins>
            <w:r w:rsidRPr="007605D1">
              <w:rPr>
                <w:rFonts w:hint="eastAsia"/>
              </w:rPr>
              <w:t>「總指揮部」的幹部跟我說</w:t>
            </w:r>
            <w:ins w:id="135" w:author="Windows 使用者" w:date="2021-05-10T16:54:00Z">
              <w:r>
                <w:rPr>
                  <w:rFonts w:hint="eastAsia"/>
                </w:rPr>
                <w:t>，</w:t>
              </w:r>
            </w:ins>
            <w:r w:rsidRPr="007605D1">
              <w:rPr>
                <w:rFonts w:hint="eastAsia"/>
              </w:rPr>
              <w:t>高雄機械工友會已經跟會社談妥了，</w:t>
            </w:r>
            <w:r>
              <w:rPr>
                <w:rFonts w:hint="eastAsia"/>
              </w:rPr>
              <w:t>準備要結束罷工。像我這樣生計比較困難的，</w:t>
            </w:r>
            <w:ins w:id="136" w:author="Windows 使用者" w:date="2021-05-10T16:54:00Z">
              <w:r>
                <w:rPr>
                  <w:rFonts w:hint="eastAsia"/>
                </w:rPr>
                <w:t>雖然還沒宣布結束罷工，但</w:t>
              </w:r>
            </w:ins>
            <w:r w:rsidRPr="007605D1">
              <w:rPr>
                <w:rFonts w:hint="eastAsia"/>
              </w:rPr>
              <w:t>可以</w:t>
            </w:r>
            <w:r>
              <w:rPr>
                <w:rFonts w:hint="eastAsia"/>
              </w:rPr>
              <w:t>先</w:t>
            </w:r>
            <w:r w:rsidRPr="007605D1">
              <w:rPr>
                <w:rFonts w:hint="eastAsia"/>
              </w:rPr>
              <w:t>回</w:t>
            </w:r>
            <w:del w:id="137" w:author="Windows 使用者" w:date="2021-05-10T16:54:00Z">
              <w:r w:rsidRPr="007605D1" w:rsidDel="00D6292E">
                <w:rPr>
                  <w:rFonts w:hint="eastAsia"/>
                </w:rPr>
                <w:delText>工廠</w:delText>
              </w:r>
            </w:del>
            <w:ins w:id="138" w:author="Windows 使用者" w:date="2021-05-10T16:54:00Z">
              <w:r>
                <w:rPr>
                  <w:rFonts w:hint="eastAsia"/>
                </w:rPr>
                <w:t>去</w:t>
              </w:r>
            </w:ins>
            <w:r w:rsidRPr="007605D1">
              <w:rPr>
                <w:rFonts w:hint="eastAsia"/>
              </w:rPr>
              <w:t>復職，</w:t>
            </w:r>
            <w:r>
              <w:rPr>
                <w:rFonts w:hint="eastAsia"/>
              </w:rPr>
              <w:t>會社也會派車來載</w:t>
            </w:r>
            <w:del w:id="139" w:author="Windows 使用者" w:date="2021-05-10T16:55:00Z">
              <w:r w:rsidDel="00D6292E">
                <w:rPr>
                  <w:rFonts w:hint="eastAsia"/>
                </w:rPr>
                <w:delText>我們</w:delText>
              </w:r>
            </w:del>
            <w:ins w:id="140" w:author="Windows 使用者" w:date="2021-05-10T16:55:00Z">
              <w:r>
                <w:rPr>
                  <w:rFonts w:hint="eastAsia"/>
                </w:rPr>
                <w:t>工人</w:t>
              </w:r>
            </w:ins>
            <w:r>
              <w:rPr>
                <w:rFonts w:hint="eastAsia"/>
              </w:rPr>
              <w:t>回去復工。我想說</w:t>
            </w:r>
            <w:ins w:id="141" w:author="Windows 使用者" w:date="2021-05-10T16:55:00Z">
              <w:r>
                <w:rPr>
                  <w:rFonts w:hint="eastAsia"/>
                </w:rPr>
                <w:t>既然</w:t>
              </w:r>
            </w:ins>
            <w:r>
              <w:rPr>
                <w:rFonts w:hint="eastAsia"/>
              </w:rPr>
              <w:t>幹部</w:t>
            </w:r>
            <w:ins w:id="142" w:author="Windows 使用者" w:date="2021-05-10T16:55:00Z">
              <w:r>
                <w:rPr>
                  <w:rFonts w:hint="eastAsia"/>
                </w:rPr>
                <w:t>都這麼</w:t>
              </w:r>
            </w:ins>
            <w:r>
              <w:rPr>
                <w:rFonts w:hint="eastAsia"/>
              </w:rPr>
              <w:t>說</w:t>
            </w:r>
            <w:del w:id="143" w:author="Windows 使用者" w:date="2021-05-10T16:55:00Z">
              <w:r w:rsidDel="00D6292E">
                <w:rPr>
                  <w:rFonts w:hint="eastAsia"/>
                </w:rPr>
                <w:delText>的應該沒錯</w:delText>
              </w:r>
            </w:del>
            <w:ins w:id="144" w:author="Windows 使用者" w:date="2021-05-10T16:55:00Z">
              <w:r>
                <w:rPr>
                  <w:rFonts w:hint="eastAsia"/>
                </w:rPr>
                <w:t>了</w:t>
              </w:r>
            </w:ins>
            <w:r>
              <w:rPr>
                <w:rFonts w:hint="eastAsia"/>
              </w:rPr>
              <w:t>，</w:t>
            </w:r>
            <w:del w:id="145" w:author="Windows 使用者" w:date="2021-05-10T16:55:00Z">
              <w:r w:rsidRPr="007605D1" w:rsidDel="00D6292E">
                <w:rPr>
                  <w:rFonts w:hint="eastAsia"/>
                </w:rPr>
                <w:delText>所以</w:delText>
              </w:r>
            </w:del>
            <w:ins w:id="146" w:author="Windows 使用者" w:date="2021-05-10T16:55:00Z">
              <w:r>
                <w:rPr>
                  <w:rFonts w:hint="eastAsia"/>
                </w:rPr>
                <w:t>在</w:t>
              </w:r>
            </w:ins>
            <w:r>
              <w:rPr>
                <w:rFonts w:hint="eastAsia"/>
              </w:rPr>
              <w:t>看到會社的自動車真的來載人</w:t>
            </w:r>
            <w:ins w:id="147" w:author="Windows 使用者" w:date="2021-05-10T16:55:00Z">
              <w:r>
                <w:rPr>
                  <w:rFonts w:hint="eastAsia"/>
                </w:rPr>
                <w:t>時</w:t>
              </w:r>
            </w:ins>
            <w:r>
              <w:rPr>
                <w:rFonts w:hint="eastAsia"/>
              </w:rPr>
              <w:t>，</w:t>
            </w:r>
            <w:r w:rsidRPr="007605D1">
              <w:rPr>
                <w:rFonts w:hint="eastAsia"/>
              </w:rPr>
              <w:t>我</w:t>
            </w:r>
            <w:r>
              <w:rPr>
                <w:rFonts w:hint="eastAsia"/>
              </w:rPr>
              <w:t>就跟著其他人一起</w:t>
            </w:r>
            <w:r w:rsidRPr="007605D1">
              <w:rPr>
                <w:rFonts w:hint="eastAsia"/>
              </w:rPr>
              <w:t>回去復工。</w:t>
            </w:r>
            <w:r>
              <w:rPr>
                <w:rFonts w:hint="eastAsia"/>
              </w:rPr>
              <w:t>但沒想到根本沒這回事，</w:t>
            </w:r>
            <w:del w:id="148" w:author="Windows 使用者" w:date="2021-05-10T16:56:00Z">
              <w:r w:rsidDel="00D6292E">
                <w:rPr>
                  <w:rFonts w:hint="eastAsia"/>
                </w:rPr>
                <w:delText>之後</w:delText>
              </w:r>
            </w:del>
            <w:ins w:id="149" w:author="Windows 使用者" w:date="2021-05-10T16:56:00Z">
              <w:r>
                <w:rPr>
                  <w:rFonts w:hint="eastAsia"/>
                </w:rPr>
                <w:t>一直到今天</w:t>
              </w:r>
            </w:ins>
            <w:del w:id="150" w:author="Windows 使用者" w:date="2021-05-10T16:56:00Z">
              <w:r w:rsidDel="00D6292E">
                <w:rPr>
                  <w:rFonts w:hint="eastAsia"/>
                </w:rPr>
                <w:delText>沒</w:delText>
              </w:r>
              <w:r w:rsidDel="00D6292E">
                <w:rPr>
                  <w:rFonts w:hint="eastAsia"/>
                </w:rPr>
                <w:lastRenderedPageBreak/>
                <w:delText>有聽到</w:delText>
              </w:r>
            </w:del>
            <w:r>
              <w:rPr>
                <w:rFonts w:hint="eastAsia"/>
              </w:rPr>
              <w:t>「總指揮部」</w:t>
            </w:r>
            <w:ins w:id="151" w:author="Windows 使用者" w:date="2021-05-10T16:56:00Z">
              <w:r>
                <w:rPr>
                  <w:rFonts w:hint="eastAsia"/>
                </w:rPr>
                <w:t>都沒有</w:t>
              </w:r>
            </w:ins>
            <w:r>
              <w:rPr>
                <w:rFonts w:hint="eastAsia"/>
              </w:rPr>
              <w:t>宣布</w:t>
            </w:r>
            <w:ins w:id="152" w:author="Windows 使用者" w:date="2021-05-10T16:56:00Z">
              <w:r>
                <w:rPr>
                  <w:rFonts w:hint="eastAsia"/>
                </w:rPr>
                <w:t>結束</w:t>
              </w:r>
            </w:ins>
            <w:r>
              <w:rPr>
                <w:rFonts w:hint="eastAsia"/>
              </w:rPr>
              <w:t>罷工</w:t>
            </w:r>
            <w:del w:id="153" w:author="Windows 使用者" w:date="2021-05-10T16:56:00Z">
              <w:r w:rsidDel="00D6292E">
                <w:rPr>
                  <w:rFonts w:hint="eastAsia"/>
                </w:rPr>
                <w:delText>結束</w:delText>
              </w:r>
            </w:del>
            <w:r>
              <w:rPr>
                <w:rFonts w:hint="eastAsia"/>
              </w:rPr>
              <w:t>，甚至罷工的人還指責我們復工的人不團結。現在還被吃飯隊找上門蹭飯，我真的搞不懂怎麼回事了！</w:t>
            </w:r>
          </w:p>
        </w:tc>
      </w:tr>
      <w:tr w:rsidR="00D6292E" w14:paraId="0C13471F" w14:textId="77777777" w:rsidTr="0063042C">
        <w:tc>
          <w:tcPr>
            <w:tcW w:w="2689" w:type="dxa"/>
            <w:vMerge/>
          </w:tcPr>
          <w:p w14:paraId="25584A75" w14:textId="77777777" w:rsidR="00D6292E" w:rsidRDefault="00D6292E" w:rsidP="0063042C"/>
        </w:tc>
        <w:tc>
          <w:tcPr>
            <w:tcW w:w="5607" w:type="dxa"/>
          </w:tcPr>
          <w:p w14:paraId="472D27CC" w14:textId="77777777" w:rsidR="00D6292E" w:rsidRDefault="00D6292E" w:rsidP="0063042C"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14:paraId="2A5C86EA" w14:textId="428352ED" w:rsidR="00D6292E" w:rsidRDefault="00D6292E" w:rsidP="0063042C">
            <w:r>
              <w:rPr>
                <w:rFonts w:hint="eastAsia"/>
              </w:rPr>
              <w:t>記者：</w:t>
            </w:r>
            <w:ins w:id="154" w:author="Windows 使用者" w:date="2021-05-10T16:58:00Z">
              <w:r>
                <w:rPr>
                  <w:rFonts w:hint="eastAsia"/>
                </w:rPr>
                <w:t>那要怎麼辦，</w:t>
              </w:r>
            </w:ins>
            <w:r>
              <w:rPr>
                <w:rFonts w:hint="eastAsia"/>
              </w:rPr>
              <w:t>「吃飯隊」不是吃光你家</w:t>
            </w:r>
            <w:ins w:id="155" w:author="Windows 使用者" w:date="2021-05-10T16:58:00Z">
              <w:r>
                <w:rPr>
                  <w:rFonts w:hint="eastAsia"/>
                </w:rPr>
                <w:t>所有</w:t>
              </w:r>
            </w:ins>
            <w:r>
              <w:rPr>
                <w:rFonts w:hint="eastAsia"/>
              </w:rPr>
              <w:t>存糧嗎？</w:t>
            </w:r>
          </w:p>
          <w:p w14:paraId="3AB095A0" w14:textId="730552F0" w:rsidR="00D6292E" w:rsidRDefault="00D6292E" w:rsidP="0063042C">
            <w:r>
              <w:rPr>
                <w:rFonts w:hint="eastAsia"/>
              </w:rPr>
              <w:t>復工工人：是啊，「吃飯隊」這樣一吃，我回去復工跟罷工一樣，甚至罷工還更省錢，我在考慮要不還是</w:t>
            </w:r>
            <w:ins w:id="156" w:author="Windows 使用者" w:date="2021-05-10T16:59:00Z">
              <w:r>
                <w:rPr>
                  <w:rFonts w:hint="eastAsia"/>
                </w:rPr>
                <w:t>再</w:t>
              </w:r>
            </w:ins>
            <w:r>
              <w:rPr>
                <w:rFonts w:hint="eastAsia"/>
              </w:rPr>
              <w:t>回去罷工好了。</w:t>
            </w:r>
          </w:p>
          <w:p w14:paraId="2368F411" w14:textId="77777777" w:rsidR="00D6292E" w:rsidRDefault="00D6292E" w:rsidP="0063042C"/>
          <w:p w14:paraId="0C67FAF5" w14:textId="77777777" w:rsidR="00D6292E" w:rsidRDefault="00D6292E" w:rsidP="00102783">
            <w:r>
              <w:rPr>
                <w:rFonts w:hint="eastAsia"/>
              </w:rPr>
              <w:t>獲得線索【罷工較省錢】：「吃飯隊」吃光存糧導致復工工人不如回去罷工，還比較省錢。</w:t>
            </w:r>
          </w:p>
        </w:tc>
      </w:tr>
      <w:tr w:rsidR="00D6292E" w14:paraId="30760D13" w14:textId="77777777" w:rsidTr="0063042C">
        <w:tc>
          <w:tcPr>
            <w:tcW w:w="2689" w:type="dxa"/>
            <w:vMerge/>
          </w:tcPr>
          <w:p w14:paraId="5A9C39FD" w14:textId="77777777" w:rsidR="00D6292E" w:rsidRDefault="00D6292E" w:rsidP="0063042C"/>
        </w:tc>
        <w:tc>
          <w:tcPr>
            <w:tcW w:w="5607" w:type="dxa"/>
          </w:tcPr>
          <w:p w14:paraId="366994EC" w14:textId="77777777" w:rsidR="00D6292E" w:rsidRDefault="00D6292E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)</w:t>
            </w:r>
          </w:p>
          <w:p w14:paraId="0B82FECD" w14:textId="0C8598F2" w:rsidR="00D6292E" w:rsidRDefault="00D6292E" w:rsidP="0063042C">
            <w:r>
              <w:rPr>
                <w:rFonts w:hint="eastAsia"/>
              </w:rPr>
              <w:t>記者：</w:t>
            </w:r>
            <w:del w:id="157" w:author="Windows 使用者" w:date="2021-05-10T17:03:00Z">
              <w:r w:rsidDel="0031260C">
                <w:rPr>
                  <w:rFonts w:hint="eastAsia"/>
                </w:rPr>
                <w:delText>剛才</w:delText>
              </w:r>
            </w:del>
            <w:ins w:id="158" w:author="Windows 使用者" w:date="2021-05-10T17:03:00Z">
              <w:r w:rsidR="0031260C">
                <w:rPr>
                  <w:rFonts w:hint="eastAsia"/>
                </w:rPr>
                <w:t>會不會就像</w:t>
              </w:r>
            </w:ins>
            <w:r>
              <w:rPr>
                <w:rFonts w:hint="eastAsia"/>
              </w:rPr>
              <w:t>你妻子</w:t>
            </w:r>
            <w:del w:id="159" w:author="Windows 使用者" w:date="2021-05-10T16:57:00Z">
              <w:r w:rsidDel="00D6292E">
                <w:rPr>
                  <w:rFonts w:hint="eastAsia"/>
                </w:rPr>
                <w:delText>提到</w:delText>
              </w:r>
            </w:del>
            <w:ins w:id="160" w:author="Windows 使用者" w:date="2021-05-10T16:57:00Z">
              <w:r>
                <w:rPr>
                  <w:rFonts w:hint="eastAsia"/>
                </w:rPr>
                <w:t>猜測</w:t>
              </w:r>
            </w:ins>
            <w:ins w:id="161" w:author="Windows 使用者" w:date="2021-05-10T17:03:00Z">
              <w:r w:rsidR="0031260C">
                <w:rPr>
                  <w:rFonts w:hint="eastAsia"/>
                </w:rPr>
                <w:t>的那樣</w:t>
              </w:r>
            </w:ins>
            <w:r>
              <w:rPr>
                <w:rFonts w:hint="eastAsia"/>
              </w:rPr>
              <w:t>，</w:t>
            </w:r>
            <w:del w:id="162" w:author="Windows 使用者" w:date="2021-05-10T16:58:00Z">
              <w:r w:rsidDel="00D6292E">
                <w:rPr>
                  <w:rFonts w:hint="eastAsia"/>
                </w:rPr>
                <w:delText>「吃飯隊」</w:delText>
              </w:r>
            </w:del>
            <w:r>
              <w:rPr>
                <w:rFonts w:hint="eastAsia"/>
              </w:rPr>
              <w:t>是分化蟲在搞事？</w:t>
            </w:r>
          </w:p>
          <w:p w14:paraId="3B75A284" w14:textId="77777777" w:rsidR="00D6292E" w:rsidRDefault="00D6292E" w:rsidP="0063042C">
            <w:r>
              <w:rPr>
                <w:rFonts w:hint="eastAsia"/>
              </w:rPr>
              <w:t>復工工人：沒錯！我是真的有聽到廠長說要收買罷工的人搞破壞，剛剛提到那位跟我說可以回去復工的幹部，就是被收買的「分化蟲」！所以我猜，這些蹭飯的「吃飯隊」，一定也是「分化蟲」搞破壞的手段。吃垮可以提供援助的工人，這樣罷工就會越來越難繼續下去！</w:t>
            </w:r>
          </w:p>
          <w:p w14:paraId="2AE86398" w14:textId="77777777" w:rsidR="00D6292E" w:rsidRDefault="00D6292E" w:rsidP="0063042C"/>
          <w:p w14:paraId="30417631" w14:textId="77777777" w:rsidR="00D6292E" w:rsidRDefault="00D6292E" w:rsidP="0063042C">
            <w:r>
              <w:rPr>
                <w:rFonts w:hint="eastAsia"/>
              </w:rPr>
              <w:t>獲得線索【分化蟲搞事】：「分化蟲」故意放出罷工結束的消息來誤導罷工的人回去復工。</w:t>
            </w:r>
          </w:p>
          <w:p w14:paraId="5A600393" w14:textId="77777777" w:rsidR="00D6292E" w:rsidRDefault="00D6292E" w:rsidP="00102783">
            <w:r>
              <w:rPr>
                <w:rFonts w:hint="eastAsia"/>
              </w:rPr>
              <w:t>獲得線索【分化蟲搞蹭飯】：復工工人猜「吃飯隊」是「分化蟲」吃垮支持罷工工人的手段。</w:t>
            </w:r>
          </w:p>
        </w:tc>
      </w:tr>
      <w:tr w:rsidR="00102783" w14:paraId="0A649D2F" w14:textId="77777777" w:rsidTr="0063042C">
        <w:tc>
          <w:tcPr>
            <w:tcW w:w="2689" w:type="dxa"/>
          </w:tcPr>
          <w:p w14:paraId="3BE0503E" w14:textId="77777777" w:rsidR="00102783" w:rsidRDefault="00102783" w:rsidP="0063042C"/>
        </w:tc>
        <w:tc>
          <w:tcPr>
            <w:tcW w:w="5607" w:type="dxa"/>
          </w:tcPr>
          <w:p w14:paraId="27733929" w14:textId="77777777" w:rsidR="00102783" w:rsidRDefault="00102783" w:rsidP="00CC0D7B"/>
        </w:tc>
      </w:tr>
      <w:tr w:rsidR="003872D1" w14:paraId="0EEE23EF" w14:textId="77777777" w:rsidTr="0063042C">
        <w:tc>
          <w:tcPr>
            <w:tcW w:w="2689" w:type="dxa"/>
          </w:tcPr>
          <w:p w14:paraId="50EECBE5" w14:textId="77777777" w:rsidR="003872D1" w:rsidRPr="00F73F17" w:rsidRDefault="003872D1" w:rsidP="0063042C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7410F664" w14:textId="77777777" w:rsidR="003872D1" w:rsidRDefault="00CC0D7B" w:rsidP="0063042C">
            <w:r>
              <w:rPr>
                <w:rFonts w:hint="eastAsia"/>
              </w:rPr>
              <w:t>記者：</w:t>
            </w:r>
            <w:r w:rsidR="003872D1">
              <w:rPr>
                <w:rFonts w:hint="eastAsia"/>
              </w:rPr>
              <w:t>感謝</w:t>
            </w:r>
            <w:r>
              <w:rPr>
                <w:rFonts w:hint="eastAsia"/>
              </w:rPr>
              <w:t>這位工人</w:t>
            </w:r>
            <w:r w:rsidR="003872D1">
              <w:rPr>
                <w:rFonts w:hint="eastAsia"/>
              </w:rPr>
              <w:t>的分享！看來「吃飯隊」</w:t>
            </w:r>
            <w:r>
              <w:rPr>
                <w:rFonts w:hint="eastAsia"/>
              </w:rPr>
              <w:t>蹭飯的對象鎖定在復工工人身上</w:t>
            </w:r>
            <w:r w:rsidR="003872D1">
              <w:rPr>
                <w:rFonts w:hint="eastAsia"/>
              </w:rPr>
              <w:t>！</w:t>
            </w:r>
          </w:p>
          <w:p w14:paraId="49C9513D" w14:textId="77777777" w:rsidR="003872D1" w:rsidRDefault="003872D1" w:rsidP="0063042C"/>
          <w:p w14:paraId="4B3E7530" w14:textId="77777777" w:rsidR="003872D1" w:rsidRDefault="003872D1" w:rsidP="0063042C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14:paraId="36229F16" w14:textId="77777777" w:rsidR="003872D1" w:rsidRDefault="00CC0D7B" w:rsidP="0063042C">
            <w:r>
              <w:rPr>
                <w:rFonts w:hint="eastAsia"/>
              </w:rPr>
              <w:t>而且「吃飯隊」</w:t>
            </w:r>
            <w:r w:rsidR="003872D1">
              <w:rPr>
                <w:rFonts w:hint="eastAsia"/>
              </w:rPr>
              <w:t>吃光</w:t>
            </w:r>
            <w:r>
              <w:rPr>
                <w:rFonts w:hint="eastAsia"/>
              </w:rPr>
              <w:t>復工工人家中</w:t>
            </w:r>
            <w:r w:rsidR="003872D1">
              <w:rPr>
                <w:rFonts w:hint="eastAsia"/>
              </w:rPr>
              <w:t>所有存糧</w:t>
            </w:r>
            <w:r>
              <w:rPr>
                <w:rFonts w:hint="eastAsia"/>
              </w:rPr>
              <w:t>的行為，讓這些復工工人覺得回去罷工還比較省錢。</w:t>
            </w:r>
          </w:p>
          <w:p w14:paraId="693DD100" w14:textId="77777777" w:rsidR="003872D1" w:rsidRDefault="003872D1" w:rsidP="0063042C"/>
          <w:p w14:paraId="0387EE2E" w14:textId="77777777" w:rsidR="003872D1" w:rsidRDefault="003872D1" w:rsidP="0063042C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14:paraId="10C913E2" w14:textId="77777777" w:rsidR="003872D1" w:rsidRDefault="00306756" w:rsidP="0063042C">
            <w:r>
              <w:rPr>
                <w:rFonts w:hint="eastAsia"/>
              </w:rPr>
              <w:t>而且「吃飯隊」吃光復工工人家中所有存糧的行為，讓這些工人難以繼續支援罷工行動，也破壞雙方之間的信任，可說是一箭雙鵰。看來復工工人的</w:t>
            </w:r>
            <w:r>
              <w:rPr>
                <w:rFonts w:hint="eastAsia"/>
              </w:rPr>
              <w:lastRenderedPageBreak/>
              <w:t>猜測可能性相當高，「吃飯隊」應該就是會社收買的「分化蟲」在搞事吧！</w:t>
            </w:r>
          </w:p>
          <w:p w14:paraId="0D0C8F49" w14:textId="77777777" w:rsidR="003872D1" w:rsidRDefault="003872D1" w:rsidP="0063042C"/>
          <w:p w14:paraId="35E19041" w14:textId="77777777" w:rsidR="003872D1" w:rsidRDefault="003872D1" w:rsidP="0063042C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 ask</w:t>
            </w:r>
            <w:r>
              <w:rPr>
                <w:rFonts w:hint="eastAsia"/>
              </w:rPr>
              <w:t>】</w:t>
            </w:r>
          </w:p>
          <w:p w14:paraId="2967D1F3" w14:textId="77777777" w:rsidR="003872D1" w:rsidRPr="00E04687" w:rsidRDefault="00432100" w:rsidP="0063042C">
            <w:r>
              <w:rPr>
                <w:rFonts w:hint="eastAsia"/>
              </w:rPr>
              <w:t>在心有餘力之下，</w:t>
            </w:r>
            <w:r w:rsidR="0063042C">
              <w:rPr>
                <w:rFonts w:hint="eastAsia"/>
              </w:rPr>
              <w:t>復工工人卻</w:t>
            </w:r>
            <w:r>
              <w:rPr>
                <w:rFonts w:hint="eastAsia"/>
              </w:rPr>
              <w:t>是願意貢獻所得支持罷工。</w:t>
            </w:r>
            <w:r w:rsidR="0063042C">
              <w:rPr>
                <w:rFonts w:hint="eastAsia"/>
              </w:rPr>
              <w:t>看來工人們即使沒有參與罷工，也是有其他方法支持罷工，讓罷工行動能繼續下去！</w:t>
            </w:r>
          </w:p>
        </w:tc>
      </w:tr>
    </w:tbl>
    <w:p w14:paraId="60E53454" w14:textId="77777777" w:rsidR="00E04687" w:rsidRDefault="00E0468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63042C" w14:paraId="56767D80" w14:textId="77777777" w:rsidTr="0063042C">
        <w:tc>
          <w:tcPr>
            <w:tcW w:w="8296" w:type="dxa"/>
            <w:gridSpan w:val="2"/>
          </w:tcPr>
          <w:p w14:paraId="541576AC" w14:textId="77777777" w:rsidR="0063042C" w:rsidRDefault="0063042C" w:rsidP="0063042C">
            <w:pPr>
              <w:jc w:val="center"/>
            </w:pPr>
            <w:r>
              <w:rPr>
                <w:rFonts w:hint="eastAsia"/>
              </w:rPr>
              <w:t>第三位採訪者：罷工者</w:t>
            </w:r>
          </w:p>
        </w:tc>
      </w:tr>
      <w:tr w:rsidR="0063042C" w14:paraId="743910CF" w14:textId="77777777" w:rsidTr="0063042C">
        <w:tc>
          <w:tcPr>
            <w:tcW w:w="2689" w:type="dxa"/>
          </w:tcPr>
          <w:p w14:paraId="1AB96940" w14:textId="77777777" w:rsidR="0063042C" w:rsidRDefault="0063042C" w:rsidP="0063042C">
            <w:r>
              <w:rPr>
                <w:rFonts w:hint="eastAsia"/>
              </w:rPr>
              <w:t>ASK3-1</w:t>
            </w:r>
          </w:p>
          <w:p w14:paraId="5607763E" w14:textId="77777777" w:rsidR="0063042C" w:rsidRDefault="00A3219F" w:rsidP="0063042C">
            <w:r>
              <w:rPr>
                <w:rFonts w:hint="eastAsia"/>
              </w:rPr>
              <w:t>罷工者聽過</w:t>
            </w:r>
            <w:r w:rsidR="0063042C">
              <w:rPr>
                <w:rFonts w:hint="eastAsia"/>
              </w:rPr>
              <w:t>吃飯隊</w:t>
            </w:r>
            <w:r>
              <w:rPr>
                <w:rFonts w:hint="eastAsia"/>
              </w:rPr>
              <w:t>嗎</w:t>
            </w:r>
          </w:p>
          <w:p w14:paraId="775018FD" w14:textId="77777777" w:rsidR="0063042C" w:rsidRDefault="0063042C" w:rsidP="0063042C"/>
          <w:p w14:paraId="56DB9466" w14:textId="77777777" w:rsidR="0063042C" w:rsidRDefault="00A3219F" w:rsidP="0063042C">
            <w:r>
              <w:rPr>
                <w:rFonts w:hint="eastAsia"/>
              </w:rPr>
              <w:t>關鍵字：罷工組織吃飯隊</w:t>
            </w:r>
          </w:p>
          <w:p w14:paraId="40D8FBE0" w14:textId="77777777" w:rsidR="00A3219F" w:rsidRDefault="00A3219F" w:rsidP="0063042C"/>
          <w:p w14:paraId="5F438CA7" w14:textId="77777777" w:rsidR="0063042C" w:rsidRDefault="0063042C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14:paraId="3D77B910" w14:textId="77777777" w:rsidR="0063042C" w:rsidRDefault="0063042C" w:rsidP="00A3219F">
            <w:pPr>
              <w:pStyle w:val="a4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罷工</w:t>
            </w:r>
            <w:r w:rsidR="00A3219F">
              <w:rPr>
                <w:rFonts w:hint="eastAsia"/>
              </w:rPr>
              <w:t>者說吃飯隊正是罷工團組織的。</w:t>
            </w:r>
          </w:p>
        </w:tc>
        <w:tc>
          <w:tcPr>
            <w:tcW w:w="5607" w:type="dxa"/>
          </w:tcPr>
          <w:p w14:paraId="35035ED9" w14:textId="77777777" w:rsidR="0063042C" w:rsidRDefault="0063042C" w:rsidP="0063042C">
            <w:r>
              <w:rPr>
                <w:rFonts w:hint="eastAsia"/>
              </w:rPr>
              <w:t>記者：接下來電視台找到一群正在罷工的民眾，讓我們訪問其中一人，了解他們對「吃飯隊」的看法。你好，我是三隻魚新聞台的歷史記者，請問你有聽過「吃飯隊」嗎？</w:t>
            </w:r>
          </w:p>
          <w:p w14:paraId="5D5A81F9" w14:textId="77777777" w:rsidR="0063042C" w:rsidRDefault="0063042C" w:rsidP="0023357E">
            <w:r>
              <w:rPr>
                <w:rFonts w:hint="eastAsia"/>
              </w:rPr>
              <w:t>罷工者：</w:t>
            </w:r>
            <w:r w:rsidR="00A3219F">
              <w:rPr>
                <w:rFonts w:hint="eastAsia"/>
              </w:rPr>
              <w:t>我當然聽過，</w:t>
            </w:r>
            <w:r w:rsidR="0023357E">
              <w:rPr>
                <w:rFonts w:hint="eastAsia"/>
              </w:rPr>
              <w:t>我自己就是吃飯隊的一員啦！我簡單說明一下</w:t>
            </w:r>
            <w:r w:rsidR="00B523A4" w:rsidRPr="00B523A4">
              <w:rPr>
                <w:rFonts w:hint="eastAsia"/>
              </w:rPr>
              <w:t>好了</w:t>
            </w:r>
            <w:r w:rsidR="0023357E">
              <w:rPr>
                <w:rFonts w:hint="eastAsia"/>
              </w:rPr>
              <w:t>，</w:t>
            </w:r>
            <w:r w:rsidR="00A3219F">
              <w:rPr>
                <w:rFonts w:hint="eastAsia"/>
              </w:rPr>
              <w:t>吃飯隊是我們罷工團最近組成的，讓那些沒飯吃的罷工者，</w:t>
            </w:r>
            <w:r w:rsidR="0023357E">
              <w:rPr>
                <w:rFonts w:hint="eastAsia"/>
              </w:rPr>
              <w:t>可以</w:t>
            </w:r>
            <w:r w:rsidR="00A3219F">
              <w:rPr>
                <w:rFonts w:hint="eastAsia"/>
              </w:rPr>
              <w:t>組隊去找復工的工人尋求幫忙，</w:t>
            </w:r>
            <w:r w:rsidR="0023357E">
              <w:rPr>
                <w:rFonts w:hint="eastAsia"/>
              </w:rPr>
              <w:t>要</w:t>
            </w:r>
            <w:r w:rsidR="00A3219F">
              <w:rPr>
                <w:rFonts w:hint="eastAsia"/>
              </w:rPr>
              <w:t>食物吃！這是</w:t>
            </w:r>
            <w:r w:rsidR="0023357E">
              <w:rPr>
                <w:rFonts w:hint="eastAsia"/>
              </w:rPr>
              <w:t>工人之間</w:t>
            </w:r>
            <w:r w:rsidR="00A3219F">
              <w:rPr>
                <w:rFonts w:hint="eastAsia"/>
              </w:rPr>
              <w:t>互幫互助的方法啦，</w:t>
            </w:r>
            <w:r w:rsidR="0023357E">
              <w:rPr>
                <w:rFonts w:hint="eastAsia"/>
              </w:rPr>
              <w:t>也是</w:t>
            </w:r>
            <w:r w:rsidR="00A3219F">
              <w:rPr>
                <w:rFonts w:hint="eastAsia"/>
              </w:rPr>
              <w:t>讓沒加入罷工的人，也可以有支持的管道。</w:t>
            </w:r>
          </w:p>
        </w:tc>
      </w:tr>
      <w:tr w:rsidR="0063042C" w14:paraId="5DEA7ABC" w14:textId="77777777" w:rsidTr="0063042C">
        <w:tc>
          <w:tcPr>
            <w:tcW w:w="2689" w:type="dxa"/>
          </w:tcPr>
          <w:p w14:paraId="4C46CFDB" w14:textId="77777777" w:rsidR="0063042C" w:rsidRDefault="00A3219F" w:rsidP="0063042C">
            <w:r>
              <w:rPr>
                <w:rFonts w:hint="eastAsia"/>
              </w:rPr>
              <w:t>ASK3</w:t>
            </w:r>
            <w:r w:rsidR="0063042C">
              <w:rPr>
                <w:rFonts w:hint="eastAsia"/>
              </w:rPr>
              <w:t>-2</w:t>
            </w:r>
            <w:r>
              <w:rPr>
                <w:rFonts w:hint="eastAsia"/>
              </w:rPr>
              <w:t xml:space="preserve"> </w:t>
            </w:r>
          </w:p>
          <w:p w14:paraId="53A0EBBC" w14:textId="77777777" w:rsidR="0063042C" w:rsidRDefault="00A3219F" w:rsidP="0063042C">
            <w:r>
              <w:rPr>
                <w:rFonts w:hint="eastAsia"/>
              </w:rPr>
              <w:t>據說吃飯隊的人用契約當理由去蹭飯吃</w:t>
            </w:r>
          </w:p>
          <w:p w14:paraId="5F8069B4" w14:textId="77777777" w:rsidR="0063042C" w:rsidRDefault="0063042C" w:rsidP="0063042C"/>
          <w:p w14:paraId="5C64197F" w14:textId="77777777" w:rsidR="0063042C" w:rsidRDefault="0063042C" w:rsidP="0063042C">
            <w:r>
              <w:rPr>
                <w:rFonts w:hint="eastAsia"/>
              </w:rPr>
              <w:t>關鍵字：</w:t>
            </w:r>
            <w:r w:rsidR="009668C2">
              <w:rPr>
                <w:rFonts w:hint="eastAsia"/>
              </w:rPr>
              <w:t>契約避免糾紛</w:t>
            </w:r>
          </w:p>
          <w:p w14:paraId="073307B0" w14:textId="77777777" w:rsidR="0063042C" w:rsidRDefault="0063042C" w:rsidP="0063042C"/>
          <w:p w14:paraId="4BBAA9A7" w14:textId="77777777" w:rsidR="0063042C" w:rsidRDefault="0063042C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530B46C8" w14:textId="77777777" w:rsidR="0063042C" w:rsidRDefault="009668C2" w:rsidP="009668C2">
            <w:pPr>
              <w:pStyle w:val="a4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罷工者說</w:t>
            </w:r>
            <w:r w:rsidR="0063042C">
              <w:rPr>
                <w:rFonts w:hint="eastAsia"/>
              </w:rPr>
              <w:t>契約</w:t>
            </w:r>
            <w:r>
              <w:rPr>
                <w:rFonts w:hint="eastAsia"/>
              </w:rPr>
              <w:t>是避免引起糾紛，證明只是去吃飯而已</w:t>
            </w:r>
          </w:p>
        </w:tc>
        <w:tc>
          <w:tcPr>
            <w:tcW w:w="5607" w:type="dxa"/>
          </w:tcPr>
          <w:p w14:paraId="72A73BB2" w14:textId="77777777" w:rsidR="0063042C" w:rsidRDefault="0063042C" w:rsidP="0063042C">
            <w:r>
              <w:rPr>
                <w:rFonts w:hint="eastAsia"/>
              </w:rPr>
              <w:t>記者：</w:t>
            </w:r>
            <w:r w:rsidR="00A3219F">
              <w:rPr>
                <w:rFonts w:hint="eastAsia"/>
              </w:rPr>
              <w:t>剛剛有</w:t>
            </w:r>
            <w:r w:rsidR="0018295E">
              <w:rPr>
                <w:rFonts w:hint="eastAsia"/>
              </w:rPr>
              <w:t>被蹭飯的人</w:t>
            </w:r>
            <w:r w:rsidR="00A3219F">
              <w:rPr>
                <w:rFonts w:hint="eastAsia"/>
              </w:rPr>
              <w:t>提到，吃飯隊</w:t>
            </w:r>
            <w:r w:rsidR="009668C2">
              <w:rPr>
                <w:rFonts w:hint="eastAsia"/>
              </w:rPr>
              <w:t>用契約作為蹭飯的理由，</w:t>
            </w:r>
            <w:r w:rsidR="0023357E">
              <w:rPr>
                <w:rFonts w:hint="eastAsia"/>
              </w:rPr>
              <w:t>這不會讓人覺得</w:t>
            </w:r>
            <w:r w:rsidR="009668C2">
              <w:rPr>
                <w:rFonts w:hint="eastAsia"/>
              </w:rPr>
              <w:t>有</w:t>
            </w:r>
            <w:r w:rsidR="0023357E">
              <w:rPr>
                <w:rFonts w:hint="eastAsia"/>
              </w:rPr>
              <w:t>些</w:t>
            </w:r>
            <w:r w:rsidR="009668C2">
              <w:rPr>
                <w:rFonts w:hint="eastAsia"/>
              </w:rPr>
              <w:t>強迫的意味</w:t>
            </w:r>
            <w:r w:rsidR="0023357E">
              <w:rPr>
                <w:rFonts w:hint="eastAsia"/>
              </w:rPr>
              <w:t>嗎？</w:t>
            </w:r>
          </w:p>
          <w:p w14:paraId="14AA2217" w14:textId="77777777" w:rsidR="0063042C" w:rsidRDefault="009668C2" w:rsidP="009668C2">
            <w:r>
              <w:rPr>
                <w:rFonts w:hint="eastAsia"/>
              </w:rPr>
              <w:t>罷工者</w:t>
            </w:r>
            <w:r w:rsidR="0063042C">
              <w:rPr>
                <w:rFonts w:hint="eastAsia"/>
              </w:rPr>
              <w:t>：</w:t>
            </w:r>
            <w:r>
              <w:rPr>
                <w:rFonts w:hint="eastAsia"/>
              </w:rPr>
              <w:t>這是怕家裡人不了解狀況，會誤以為吃飯隊是流氓組織，所以才會帶著加入罷工時簽的契約，避免有紛爭。契約上可是明白寫著逕自復職者必須負擔罷工者的生活費，可以用來證明吃飯隊只是去吃飯而已，不會有其他破壞的行為。</w:t>
            </w:r>
          </w:p>
        </w:tc>
      </w:tr>
      <w:tr w:rsidR="006D3D5C" w14:paraId="41F0F38F" w14:textId="77777777" w:rsidTr="0063042C">
        <w:tc>
          <w:tcPr>
            <w:tcW w:w="2689" w:type="dxa"/>
            <w:vMerge w:val="restart"/>
          </w:tcPr>
          <w:p w14:paraId="077368D9" w14:textId="77777777" w:rsidR="006D3D5C" w:rsidRDefault="006D3D5C" w:rsidP="0063042C">
            <w:r>
              <w:rPr>
                <w:rFonts w:hint="eastAsia"/>
              </w:rPr>
              <w:t>ASK3-3 (</w:t>
            </w:r>
            <w:r>
              <w:t xml:space="preserve">get </w:t>
            </w:r>
            <w:r>
              <w:rPr>
                <w:rFonts w:hint="eastAsia"/>
              </w:rPr>
              <w:t>拒絕無用</w:t>
            </w:r>
            <w:r>
              <w:rPr>
                <w:rFonts w:hint="eastAsia"/>
              </w:rPr>
              <w:t>)</w:t>
            </w:r>
          </w:p>
          <w:p w14:paraId="718A0B8B" w14:textId="77777777" w:rsidR="006D3D5C" w:rsidRDefault="006D3D5C" w:rsidP="0063042C">
            <w:r>
              <w:rPr>
                <w:rFonts w:hint="eastAsia"/>
              </w:rPr>
              <w:t>有人說拒絕吃飯隊蹭飯無用</w:t>
            </w:r>
          </w:p>
        </w:tc>
        <w:tc>
          <w:tcPr>
            <w:tcW w:w="5607" w:type="dxa"/>
          </w:tcPr>
          <w:p w14:paraId="57E9D4F9" w14:textId="77777777" w:rsidR="006D3D5C" w:rsidRDefault="006D3D5C" w:rsidP="0063042C">
            <w:r>
              <w:rPr>
                <w:rFonts w:hint="eastAsia"/>
              </w:rPr>
              <w:t>記者：據我們了解，吃飯隊上門討飯吃時態度很硬，如果拒絕請吃飯，</w:t>
            </w:r>
            <w:r w:rsidR="00B90A25">
              <w:rPr>
                <w:rFonts w:hint="eastAsia"/>
              </w:rPr>
              <w:t>就</w:t>
            </w:r>
            <w:r>
              <w:rPr>
                <w:rFonts w:hint="eastAsia"/>
              </w:rPr>
              <w:t>會自己搜出食材煮飯吃，這是真的嗎？</w:t>
            </w:r>
            <w:r>
              <w:t xml:space="preserve"> </w:t>
            </w:r>
          </w:p>
          <w:p w14:paraId="409C2980" w14:textId="77777777" w:rsidR="006D3D5C" w:rsidRPr="00660CCD" w:rsidRDefault="006D3D5C" w:rsidP="0018295E">
            <w:r>
              <w:rPr>
                <w:rFonts w:hint="eastAsia"/>
              </w:rPr>
              <w:t>罷工者：這也不能怪我們，本來契約上就寫得很清楚，復工的人有義務負擔罷工者的生活費</w:t>
            </w:r>
            <w:r w:rsidR="007739B0">
              <w:rPr>
                <w:rFonts w:hint="eastAsia"/>
              </w:rPr>
              <w:t>。</w:t>
            </w:r>
            <w:r>
              <w:rPr>
                <w:rFonts w:hint="eastAsia"/>
              </w:rPr>
              <w:t>拒絕的那些人因為自私不願意提供協助，我們當然氣不過，乾脆自己動手來，也是讓對方知道我們不是在開玩笑。</w:t>
            </w:r>
          </w:p>
        </w:tc>
      </w:tr>
      <w:tr w:rsidR="006D3D5C" w14:paraId="4AF78B98" w14:textId="77777777" w:rsidTr="0063042C">
        <w:tc>
          <w:tcPr>
            <w:tcW w:w="2689" w:type="dxa"/>
            <w:vMerge/>
          </w:tcPr>
          <w:p w14:paraId="53BC898B" w14:textId="77777777" w:rsidR="006D3D5C" w:rsidRDefault="006D3D5C" w:rsidP="0063042C"/>
        </w:tc>
        <w:tc>
          <w:tcPr>
            <w:tcW w:w="5607" w:type="dxa"/>
          </w:tcPr>
          <w:p w14:paraId="02F5761D" w14:textId="77777777" w:rsidR="006D3D5C" w:rsidRDefault="006D3D5C" w:rsidP="0063042C"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14:paraId="1DC0D722" w14:textId="77777777" w:rsidR="006D3D5C" w:rsidRDefault="006D3D5C" w:rsidP="0063042C">
            <w:r>
              <w:rPr>
                <w:rFonts w:hint="eastAsia"/>
              </w:rPr>
              <w:lastRenderedPageBreak/>
              <w:t>記者：如果是這樣，有必要吃到對方家中所有存糧都沒了？</w:t>
            </w:r>
          </w:p>
          <w:p w14:paraId="0A09E75C" w14:textId="77777777" w:rsidR="006D3D5C" w:rsidRDefault="006D3D5C" w:rsidP="0063042C">
            <w:r>
              <w:rPr>
                <w:rFonts w:hint="eastAsia"/>
              </w:rPr>
              <w:t>罷工者：哎呀，這是看情況的啦。有些復工工人，單純就是牆頭草，會社給他們點好處就回去復職，拋棄當初罷工的理念。我們吃光他家中的存糧，只是懲罰這些破壞罷工團結的人，也給其他同樣打算復工的罷工者警告。</w:t>
            </w:r>
          </w:p>
          <w:p w14:paraId="38FD5AC9" w14:textId="77777777" w:rsidR="006D3D5C" w:rsidRDefault="006D3D5C" w:rsidP="0063042C"/>
          <w:p w14:paraId="6A90AADB" w14:textId="77777777" w:rsidR="006D3D5C" w:rsidRDefault="006D3D5C" w:rsidP="007E39BB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】：「吃飯隊」故意吃光存糧懲罰復工工人，也警告那些打算復工的罷工者。</w:t>
            </w:r>
          </w:p>
        </w:tc>
      </w:tr>
      <w:tr w:rsidR="006D3D5C" w14:paraId="0DABD8C9" w14:textId="77777777" w:rsidTr="0063042C">
        <w:tc>
          <w:tcPr>
            <w:tcW w:w="2689" w:type="dxa"/>
            <w:vMerge/>
          </w:tcPr>
          <w:p w14:paraId="15B31F9C" w14:textId="77777777" w:rsidR="006D3D5C" w:rsidRDefault="006D3D5C" w:rsidP="0063042C"/>
        </w:tc>
        <w:tc>
          <w:tcPr>
            <w:tcW w:w="5607" w:type="dxa"/>
          </w:tcPr>
          <w:p w14:paraId="13D071E6" w14:textId="77777777" w:rsidR="006D3D5C" w:rsidRDefault="006D3D5C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無法可管</w:t>
            </w:r>
            <w:r>
              <w:rPr>
                <w:rFonts w:hint="eastAsia"/>
              </w:rPr>
              <w:t>)</w:t>
            </w:r>
          </w:p>
          <w:p w14:paraId="3EAE504F" w14:textId="77777777" w:rsidR="006D3D5C" w:rsidRDefault="006D3D5C" w:rsidP="0063042C">
            <w:r>
              <w:rPr>
                <w:rFonts w:hint="eastAsia"/>
              </w:rPr>
              <w:t>記者：被蹭飯的人說找警察來卻拿你們沒轍，這是真的嗎？</w:t>
            </w:r>
          </w:p>
          <w:p w14:paraId="404BB2AD" w14:textId="77777777" w:rsidR="006D3D5C" w:rsidRDefault="006D3D5C" w:rsidP="0063042C">
            <w:r>
              <w:rPr>
                <w:rFonts w:hint="eastAsia"/>
              </w:rPr>
              <w:t>罷工者：那是當然，我們只是去吃飯，也有契約為憑，又沒有做什麼不法的行為！就算我們故意吃光復工工人家中的存糧，也不過是在履約而已。也因為這樣，我們吃飯隊可是成為能有效懲罰擅自復工工人的存在呢，聽說有打算復工的罷工者，知道後就放棄了，害怕同樣會被我們給吃垮。</w:t>
            </w:r>
          </w:p>
          <w:p w14:paraId="331277BB" w14:textId="77777777" w:rsidR="006D3D5C" w:rsidRDefault="006D3D5C" w:rsidP="0063042C"/>
          <w:p w14:paraId="66881573" w14:textId="77777777" w:rsidR="006D3D5C" w:rsidRDefault="006D3D5C" w:rsidP="007E39BB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】：「吃飯隊」故意吃光存糧懲罰復工工人，也促使部分罷工者放棄復工。</w:t>
            </w:r>
          </w:p>
        </w:tc>
      </w:tr>
      <w:tr w:rsidR="006D3D5C" w14:paraId="6D854199" w14:textId="77777777" w:rsidTr="0063042C">
        <w:tc>
          <w:tcPr>
            <w:tcW w:w="2689" w:type="dxa"/>
            <w:vMerge/>
          </w:tcPr>
          <w:p w14:paraId="14A8621A" w14:textId="77777777" w:rsidR="006D3D5C" w:rsidRDefault="006D3D5C" w:rsidP="0063042C"/>
        </w:tc>
        <w:tc>
          <w:tcPr>
            <w:tcW w:w="5607" w:type="dxa"/>
          </w:tcPr>
          <w:p w14:paraId="1AC83313" w14:textId="77777777" w:rsidR="006D3D5C" w:rsidRDefault="006D3D5C" w:rsidP="0063042C">
            <w:r>
              <w:t>Extra ask</w:t>
            </w:r>
            <w:r>
              <w:rPr>
                <w:rFonts w:hint="eastAsia"/>
              </w:rPr>
              <w:t>3 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o</w:t>
            </w:r>
            <w:r>
              <w:t>r</w:t>
            </w:r>
            <w:r>
              <w:rPr>
                <w:rFonts w:hint="eastAsia"/>
              </w:rPr>
              <w:t>分化蟲搞蹭飯</w:t>
            </w:r>
            <w:r>
              <w:rPr>
                <w:rFonts w:hint="eastAsia"/>
              </w:rPr>
              <w:t>)</w:t>
            </w:r>
          </w:p>
          <w:p w14:paraId="0D5C1927" w14:textId="77777777" w:rsidR="006D3D5C" w:rsidRDefault="006D3D5C" w:rsidP="0063042C">
            <w:r>
              <w:rPr>
                <w:rFonts w:hint="eastAsia"/>
              </w:rPr>
              <w:t>記者：如果是這樣，那為何要故意把對方家中所有存糧都吃光？</w:t>
            </w:r>
          </w:p>
          <w:p w14:paraId="213D97F4" w14:textId="77777777" w:rsidR="006D3D5C" w:rsidRDefault="006D3D5C" w:rsidP="0063042C">
            <w:r>
              <w:rPr>
                <w:rFonts w:hint="eastAsia"/>
              </w:rPr>
              <w:t>罷工者：這是為了給那些破壞罷工團結的人懲罰！要跟會社爭取權益不是容易的事，如果我們工人不團結起來，很難成功。現在好不容易有台灣民眾黨跟高雄機械工友會幫忙，組成「總指揮部」來運作罷工，讓罷工可以長時間與會社抗衡。結果卻有人違反規定，擅自回去復職，所以對待這些復工的工人，我們吃飯隊就故意吃光存糧，讓他們知道繼續罷工還比較省錢，也讓其他罷工的人看見團結的力量有多大！</w:t>
            </w:r>
          </w:p>
          <w:p w14:paraId="52FB3A9D" w14:textId="77777777" w:rsidR="006D3D5C" w:rsidRDefault="006D3D5C" w:rsidP="0063042C"/>
          <w:p w14:paraId="0B04841C" w14:textId="77777777" w:rsidR="006D3D5C" w:rsidRDefault="006D3D5C" w:rsidP="0063042C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】：「吃飯隊」故意吃光存糧懲罰不團結的復工工人。</w:t>
            </w:r>
          </w:p>
          <w:p w14:paraId="474CEF4D" w14:textId="77777777" w:rsidR="006D3D5C" w:rsidRDefault="006D3D5C" w:rsidP="0063042C"/>
        </w:tc>
      </w:tr>
      <w:tr w:rsidR="006D3D5C" w14:paraId="7365A735" w14:textId="77777777" w:rsidTr="0063042C">
        <w:tc>
          <w:tcPr>
            <w:tcW w:w="2689" w:type="dxa"/>
            <w:vMerge/>
          </w:tcPr>
          <w:p w14:paraId="2C32889D" w14:textId="77777777" w:rsidR="006D3D5C" w:rsidRDefault="006D3D5C" w:rsidP="0063042C"/>
        </w:tc>
        <w:tc>
          <w:tcPr>
            <w:tcW w:w="5607" w:type="dxa"/>
          </w:tcPr>
          <w:p w14:paraId="29AFB698" w14:textId="77777777" w:rsidR="006D3D5C" w:rsidRDefault="006D3D5C" w:rsidP="009F42E2">
            <w:r>
              <w:t>Extra ask</w:t>
            </w:r>
            <w:r>
              <w:rPr>
                <w:rFonts w:hint="eastAsia"/>
              </w:rPr>
              <w:t>4</w:t>
            </w:r>
          </w:p>
          <w:p w14:paraId="54FCAA9A" w14:textId="77777777" w:rsidR="006D3D5C" w:rsidRDefault="006D3D5C" w:rsidP="009F42E2">
            <w:r>
              <w:rPr>
                <w:rFonts w:hint="eastAsia"/>
              </w:rPr>
              <w:t>記者：所以你們不吃到飯就不罷休囉？</w:t>
            </w:r>
          </w:p>
          <w:p w14:paraId="7C29B76C" w14:textId="77777777" w:rsidR="006D3D5C" w:rsidRDefault="006D3D5C" w:rsidP="009F42E2">
            <w:r>
              <w:rPr>
                <w:rFonts w:hint="eastAsia"/>
              </w:rPr>
              <w:t>罷工者：那當然啊！我們就是為了填飽肚子而去的嘛，而且我們還有另外一個目的，就是故意吃光復工工人家中的存糧</w:t>
            </w:r>
            <w:r w:rsidR="00E4184B">
              <w:rPr>
                <w:rFonts w:hint="eastAsia"/>
              </w:rPr>
              <w:t>。</w:t>
            </w:r>
            <w:r>
              <w:rPr>
                <w:rFonts w:hint="eastAsia"/>
              </w:rPr>
              <w:t>讓他們感受到回去復工還不如繼續罷工，這樣也是讓其他罷工者放棄復工，增強團結。</w:t>
            </w:r>
          </w:p>
          <w:p w14:paraId="676EB680" w14:textId="77777777" w:rsidR="006D3D5C" w:rsidRDefault="006D3D5C" w:rsidP="009F42E2"/>
          <w:p w14:paraId="1D5C278A" w14:textId="77777777" w:rsidR="006D3D5C" w:rsidRDefault="006D3D5C" w:rsidP="009F42E2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】：「吃飯隊」會故意吃光復工工人家中存糧，讓工人跟其他罷工者放棄復工。</w:t>
            </w:r>
          </w:p>
        </w:tc>
      </w:tr>
      <w:tr w:rsidR="007E39BB" w14:paraId="0AF35DCD" w14:textId="77777777" w:rsidTr="005B41A4">
        <w:tc>
          <w:tcPr>
            <w:tcW w:w="2689" w:type="dxa"/>
          </w:tcPr>
          <w:p w14:paraId="1DCC806F" w14:textId="77777777" w:rsidR="007E39BB" w:rsidRDefault="007E39BB" w:rsidP="005B41A4">
            <w:r>
              <w:rPr>
                <w:rFonts w:hint="eastAsia"/>
              </w:rPr>
              <w:t>ASK3</w:t>
            </w:r>
            <w:r w:rsidR="00E41847">
              <w:rPr>
                <w:rFonts w:hint="eastAsia"/>
              </w:rPr>
              <w:t>-4</w:t>
            </w:r>
            <w:r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(</w:t>
            </w:r>
            <w:r w:rsidR="006D3D5C">
              <w:t>get</w:t>
            </w:r>
            <w:r w:rsidR="006D3D5C"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支持罷工</w:t>
            </w:r>
            <w:r w:rsidR="006D3D5C">
              <w:rPr>
                <w:rFonts w:hint="eastAsia"/>
              </w:rPr>
              <w:t>)</w:t>
            </w:r>
          </w:p>
          <w:p w14:paraId="4967F69E" w14:textId="77777777" w:rsidR="007E39BB" w:rsidRDefault="006D3D5C" w:rsidP="005B41A4">
            <w:r>
              <w:rPr>
                <w:rFonts w:hint="eastAsia"/>
              </w:rPr>
              <w:t>有些工人雖然沒有加入罷工，卻用其他方式來支持</w:t>
            </w:r>
          </w:p>
          <w:p w14:paraId="346CF280" w14:textId="77777777" w:rsidR="007E39BB" w:rsidRDefault="007E39BB" w:rsidP="005B41A4"/>
          <w:p w14:paraId="529FEFF1" w14:textId="77777777" w:rsidR="007E39BB" w:rsidRDefault="007E39BB" w:rsidP="005B41A4">
            <w:r>
              <w:rPr>
                <w:rFonts w:hint="eastAsia"/>
              </w:rPr>
              <w:t>關鍵字：</w:t>
            </w:r>
            <w:r w:rsidR="00CB307D">
              <w:rPr>
                <w:rFonts w:hint="eastAsia"/>
              </w:rPr>
              <w:t>不工作支持</w:t>
            </w:r>
          </w:p>
          <w:p w14:paraId="5CC4C96A" w14:textId="77777777" w:rsidR="007E39BB" w:rsidRDefault="007E39BB" w:rsidP="005B41A4"/>
          <w:p w14:paraId="046FD1AF" w14:textId="77777777" w:rsidR="007E39BB" w:rsidRDefault="007E39BB" w:rsidP="005B41A4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50CBE8CF" w14:textId="77777777" w:rsidR="007E39BB" w:rsidRDefault="00CB307D" w:rsidP="00CB307D">
            <w:pPr>
              <w:pStyle w:val="a4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罷工團認為復工然後貢獻所得並非最佳的罷工支持方法</w:t>
            </w:r>
          </w:p>
        </w:tc>
        <w:tc>
          <w:tcPr>
            <w:tcW w:w="5607" w:type="dxa"/>
          </w:tcPr>
          <w:p w14:paraId="39AF3CEB" w14:textId="77777777" w:rsidR="007E39BB" w:rsidRDefault="007E39BB" w:rsidP="005B41A4">
            <w:r>
              <w:rPr>
                <w:rFonts w:hint="eastAsia"/>
              </w:rPr>
              <w:t>記者：剛剛有</w:t>
            </w:r>
            <w:r w:rsidR="006D3D5C">
              <w:rPr>
                <w:rFonts w:hint="eastAsia"/>
              </w:rPr>
              <w:t>位復工的工</w:t>
            </w:r>
            <w:r>
              <w:rPr>
                <w:rFonts w:hint="eastAsia"/>
              </w:rPr>
              <w:t>人提到，</w:t>
            </w:r>
            <w:r w:rsidR="006D3D5C">
              <w:rPr>
                <w:rFonts w:hint="eastAsia"/>
              </w:rPr>
              <w:t>他本身是支持罷工的，不過因為生計問題，所以選擇回去工作，但還是會貢獻所得來支持罷工。你怎麼看待這件事？</w:t>
            </w:r>
          </w:p>
          <w:p w14:paraId="12C0D68B" w14:textId="77777777" w:rsidR="007E39BB" w:rsidRDefault="007E39BB" w:rsidP="00E4184B">
            <w:r>
              <w:rPr>
                <w:rFonts w:hint="eastAsia"/>
              </w:rPr>
              <w:t>罷工者：</w:t>
            </w:r>
            <w:r w:rsidR="00CB307D">
              <w:rPr>
                <w:rFonts w:hint="eastAsia"/>
              </w:rPr>
              <w:t>這代表我們工人的團結啊！即使</w:t>
            </w:r>
            <w:r w:rsidR="006D3D5C">
              <w:rPr>
                <w:rFonts w:hint="eastAsia"/>
              </w:rPr>
              <w:t>有些工人</w:t>
            </w:r>
            <w:r w:rsidR="00CB307D">
              <w:rPr>
                <w:rFonts w:hint="eastAsia"/>
              </w:rPr>
              <w:t>因故無法</w:t>
            </w:r>
            <w:r w:rsidR="006D3D5C">
              <w:rPr>
                <w:rFonts w:hint="eastAsia"/>
              </w:rPr>
              <w:t>加入罷工，</w:t>
            </w:r>
            <w:r w:rsidR="00CB307D">
              <w:rPr>
                <w:rFonts w:hint="eastAsia"/>
              </w:rPr>
              <w:t>還是用其他的方式來支持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再加上工友總聯盟幫忙爭取，讓罷工團獲得許多援助物資，讓罷工能夠繼續跟會社打持久戰。可是不得不說，「罷工」才是根本，工廠不工作的工人夠多，會社才會感到威脅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所以罷工團還是希望工人不要回去復工，這才是對「罷工」最大的支持！</w:t>
            </w:r>
          </w:p>
        </w:tc>
      </w:tr>
      <w:tr w:rsidR="0063042C" w14:paraId="52A791E6" w14:textId="77777777" w:rsidTr="0063042C">
        <w:tc>
          <w:tcPr>
            <w:tcW w:w="2689" w:type="dxa"/>
          </w:tcPr>
          <w:p w14:paraId="35624A01" w14:textId="77777777" w:rsidR="0063042C" w:rsidRPr="00F73F17" w:rsidRDefault="0063042C" w:rsidP="0063042C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16BDDB9D" w14:textId="77777777" w:rsidR="0063042C" w:rsidRDefault="0063042C" w:rsidP="0063042C">
            <w:r>
              <w:rPr>
                <w:rFonts w:hint="eastAsia"/>
              </w:rPr>
              <w:t>記者：感謝這位</w:t>
            </w:r>
            <w:r w:rsidR="00CB307D">
              <w:rPr>
                <w:rFonts w:hint="eastAsia"/>
              </w:rPr>
              <w:t>罷工者</w:t>
            </w:r>
            <w:r>
              <w:rPr>
                <w:rFonts w:hint="eastAsia"/>
              </w:rPr>
              <w:t>的分享！看來「吃飯隊」</w:t>
            </w:r>
            <w:r w:rsidR="00CB307D">
              <w:rPr>
                <w:rFonts w:hint="eastAsia"/>
              </w:rPr>
              <w:t>並非什麼不法組織，而是罷工者為了填飽肚子才組成的</w:t>
            </w:r>
            <w:r>
              <w:rPr>
                <w:rFonts w:hint="eastAsia"/>
              </w:rPr>
              <w:t>！</w:t>
            </w:r>
          </w:p>
          <w:p w14:paraId="0C9EC1F2" w14:textId="77777777" w:rsidR="00E41847" w:rsidRDefault="00E41847" w:rsidP="00E41847"/>
          <w:p w14:paraId="41832553" w14:textId="77777777"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3-2</w:t>
            </w:r>
            <w:r>
              <w:rPr>
                <w:rFonts w:hint="eastAsia"/>
              </w:rPr>
              <w:t>】</w:t>
            </w:r>
          </w:p>
          <w:p w14:paraId="5F3BB4C5" w14:textId="77777777" w:rsidR="00E41847" w:rsidRDefault="00E41847" w:rsidP="00E41847">
            <w:r>
              <w:rPr>
                <w:rFonts w:hint="eastAsia"/>
              </w:rPr>
              <w:t>「吃飯隊」利用契約來證明自己只是想討飯吃。</w:t>
            </w:r>
          </w:p>
          <w:p w14:paraId="1092DEAF" w14:textId="77777777" w:rsidR="00E41847" w:rsidRDefault="00E41847" w:rsidP="00E41847"/>
          <w:p w14:paraId="6D758F60" w14:textId="77777777" w:rsidR="00E41847" w:rsidRDefault="00E41847" w:rsidP="00E41847"/>
          <w:p w14:paraId="520A51BB" w14:textId="77777777"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3-3</w:t>
            </w:r>
            <w:r>
              <w:rPr>
                <w:rFonts w:hint="eastAsia"/>
              </w:rPr>
              <w:t>】</w:t>
            </w:r>
          </w:p>
          <w:p w14:paraId="70EE5683" w14:textId="77777777" w:rsidR="0063042C" w:rsidRDefault="0063042C" w:rsidP="0063042C">
            <w:r>
              <w:rPr>
                <w:rFonts w:hint="eastAsia"/>
              </w:rPr>
              <w:t>【</w:t>
            </w:r>
            <w:r w:rsidR="00CB307D">
              <w:t>get</w:t>
            </w:r>
            <w:r w:rsidR="00CB307D">
              <w:rPr>
                <w:rFonts w:hint="eastAsia"/>
              </w:rPr>
              <w:t>懲罰工人</w:t>
            </w:r>
            <w:r w:rsidR="00CB307D">
              <w:rPr>
                <w:rFonts w:hint="eastAsia"/>
              </w:rPr>
              <w:t>1</w:t>
            </w:r>
            <w:r w:rsidR="00CB307D">
              <w:t xml:space="preserve"> or or 3</w:t>
            </w:r>
            <w:r>
              <w:rPr>
                <w:rFonts w:hint="eastAsia"/>
              </w:rPr>
              <w:t>】</w:t>
            </w:r>
          </w:p>
          <w:p w14:paraId="0279C8CB" w14:textId="77777777" w:rsidR="0063042C" w:rsidRDefault="00CB307D" w:rsidP="0063042C">
            <w:r>
              <w:rPr>
                <w:rFonts w:hint="eastAsia"/>
              </w:rPr>
              <w:t>「吃飯隊」也會故意吃光存糧，來懲罰復工工人</w:t>
            </w:r>
            <w:r w:rsidR="00E41847">
              <w:rPr>
                <w:rFonts w:hint="eastAsia"/>
              </w:rPr>
              <w:t>，也導致部分罷工者放棄復工</w:t>
            </w:r>
            <w:r w:rsidR="0063042C">
              <w:rPr>
                <w:rFonts w:hint="eastAsia"/>
              </w:rPr>
              <w:t>。</w:t>
            </w:r>
          </w:p>
          <w:p w14:paraId="1518C820" w14:textId="77777777" w:rsidR="00E41847" w:rsidRDefault="00E41847" w:rsidP="0063042C">
            <w:r>
              <w:rPr>
                <w:rFonts w:hint="eastAsia"/>
              </w:rPr>
              <w:t>【</w:t>
            </w:r>
            <w:r>
              <w:t>get</w:t>
            </w:r>
            <w:r>
              <w:rPr>
                <w:rFonts w:hint="eastAsia"/>
              </w:rPr>
              <w:t>懲罰工人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</w:t>
            </w:r>
          </w:p>
          <w:p w14:paraId="72C225D4" w14:textId="77777777" w:rsidR="00E41847" w:rsidRDefault="00E41847" w:rsidP="0063042C">
            <w:r>
              <w:rPr>
                <w:rFonts w:hint="eastAsia"/>
              </w:rPr>
              <w:t>「吃飯隊」也會故意吃光存糧，來懲罰復工工人。</w:t>
            </w:r>
          </w:p>
          <w:p w14:paraId="1D321B52" w14:textId="77777777" w:rsidR="00E41847" w:rsidRDefault="00E41847" w:rsidP="0063042C"/>
          <w:p w14:paraId="264EE272" w14:textId="77777777" w:rsidR="0063042C" w:rsidRDefault="0063042C" w:rsidP="0063042C">
            <w:r>
              <w:rPr>
                <w:rFonts w:hint="eastAsia"/>
              </w:rPr>
              <w:t>【</w:t>
            </w:r>
            <w:r w:rsidR="00E41847">
              <w:rPr>
                <w:rFonts w:hint="eastAsia"/>
              </w:rPr>
              <w:t>A</w:t>
            </w:r>
            <w:r w:rsidR="00E41847">
              <w:t>sk</w:t>
            </w:r>
            <w:r w:rsidR="00E41847">
              <w:rPr>
                <w:rFonts w:hint="eastAsia"/>
              </w:rPr>
              <w:t>3-4</w:t>
            </w:r>
            <w:r>
              <w:rPr>
                <w:rFonts w:hint="eastAsia"/>
              </w:rPr>
              <w:t>】</w:t>
            </w:r>
          </w:p>
          <w:p w14:paraId="3B51F818" w14:textId="77777777" w:rsidR="0063042C" w:rsidRPr="00E04687" w:rsidRDefault="00E41847" w:rsidP="0063042C">
            <w:r>
              <w:rPr>
                <w:rFonts w:hint="eastAsia"/>
              </w:rPr>
              <w:t>工人們不管是否有加入罷工，都用自己適合的方法</w:t>
            </w:r>
            <w:r>
              <w:rPr>
                <w:rFonts w:hint="eastAsia"/>
              </w:rPr>
              <w:lastRenderedPageBreak/>
              <w:t>來援助罷工，不過罷工團認為，工人們還是不回工廠工作的幫助更大</w:t>
            </w:r>
            <w:r w:rsidR="0063042C">
              <w:rPr>
                <w:rFonts w:hint="eastAsia"/>
              </w:rPr>
              <w:t>！</w:t>
            </w:r>
          </w:p>
        </w:tc>
      </w:tr>
    </w:tbl>
    <w:p w14:paraId="019514F4" w14:textId="77777777" w:rsidR="0063042C" w:rsidRDefault="00D27FA8">
      <w:commentRangeStart w:id="163"/>
      <w:r>
        <w:rPr>
          <w:rFonts w:hint="eastAsia"/>
        </w:rPr>
        <w:lastRenderedPageBreak/>
        <w:t>(</w:t>
      </w:r>
      <w:r>
        <w:rPr>
          <w:rFonts w:hint="eastAsia"/>
        </w:rPr>
        <w:t>錯誤</w:t>
      </w:r>
      <w:r>
        <w:rPr>
          <w:rFonts w:hint="eastAsia"/>
        </w:rPr>
        <w:t>)</w:t>
      </w:r>
    </w:p>
    <w:p w14:paraId="4F517370" w14:textId="77777777" w:rsidR="00D27FA8" w:rsidRDefault="00D27FA8">
      <w:r>
        <w:rPr>
          <w:rFonts w:hint="eastAsia"/>
        </w:rPr>
        <w:t>你將採訪的內容提交給主管，在對照新聞台資料室查詢到的資料後，卻找到與採訪內容不同的資料。資料上說明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年淺野水泥罷工時出現的「吃飯隊」，是罷工團為了應對當時有工人擅自回工廠復職的情況，減少罷工者復工的行動。</w:t>
      </w:r>
    </w:p>
    <w:p w14:paraId="02C65C45" w14:textId="77777777" w:rsidR="00D27FA8" w:rsidRDefault="00D27FA8"/>
    <w:p w14:paraId="0ECE7413" w14:textId="77777777" w:rsidR="00573CCB" w:rsidRDefault="00D27FA8">
      <w:r>
        <w:rPr>
          <w:rFonts w:hint="eastAsia"/>
        </w:rPr>
        <w:t>(</w:t>
      </w:r>
      <w:r>
        <w:rPr>
          <w:rFonts w:hint="eastAsia"/>
        </w:rPr>
        <w:t>正確</w:t>
      </w:r>
      <w:r>
        <w:rPr>
          <w:rFonts w:hint="eastAsia"/>
        </w:rPr>
        <w:t>)</w:t>
      </w:r>
    </w:p>
    <w:p w14:paraId="2147A871" w14:textId="77777777" w:rsidR="00573CCB" w:rsidRDefault="00D27FA8">
      <w:r>
        <w:rPr>
          <w:rFonts w:hint="eastAsia"/>
        </w:rPr>
        <w:t>你將採訪的內容提交給主管，在對照新聞台資料室查詢到的資料後，證實在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年淺野水泥罷工時出現的「吃飯隊」，正是罷工團為了應對當時有工人擅自回工廠復職的情況，減少罷工者復工的行動。</w:t>
      </w:r>
    </w:p>
    <w:p w14:paraId="5515AF9F" w14:textId="77777777" w:rsidR="00D27FA8" w:rsidRDefault="00D27FA8"/>
    <w:p w14:paraId="3BFF45EC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提交妻子</w:t>
      </w:r>
      <w:r>
        <w:rPr>
          <w:rFonts w:hint="eastAsia"/>
        </w:rPr>
        <w:t>)</w:t>
      </w:r>
    </w:p>
    <w:p w14:paraId="4B2A3C6F" w14:textId="77777777" w:rsidR="00D27FA8" w:rsidRDefault="00D27FA8">
      <w:r>
        <w:rPr>
          <w:rFonts w:hint="eastAsia"/>
        </w:rPr>
        <w:t>你採訪到</w:t>
      </w:r>
      <w:r w:rsidRPr="00D27FA8">
        <w:rPr>
          <w:rFonts w:hint="eastAsia"/>
        </w:rPr>
        <w:t>工人妻子找警察來處理「吃飯隊」蹭飯</w:t>
      </w:r>
      <w:r>
        <w:rPr>
          <w:rFonts w:hint="eastAsia"/>
        </w:rPr>
        <w:t>的畫面，也突顯出受害者拿「吃飯隊」蹭飯行為沒轍的情況。</w:t>
      </w:r>
    </w:p>
    <w:p w14:paraId="2E5D5607" w14:textId="77777777" w:rsidR="00D27FA8" w:rsidRDefault="00D27FA8"/>
    <w:p w14:paraId="4DBA0D01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提交丈夫</w:t>
      </w:r>
      <w:r>
        <w:rPr>
          <w:rFonts w:hint="eastAsia"/>
        </w:rPr>
        <w:t>)</w:t>
      </w:r>
    </w:p>
    <w:p w14:paraId="7591BD9F" w14:textId="77777777" w:rsidR="00D27FA8" w:rsidRDefault="00D27FA8">
      <w:r>
        <w:rPr>
          <w:rFonts w:hint="eastAsia"/>
        </w:rPr>
        <w:t>你採訪到復工工人解釋</w:t>
      </w:r>
      <w:r w:rsidRPr="00D27FA8">
        <w:rPr>
          <w:rFonts w:hint="eastAsia"/>
        </w:rPr>
        <w:t>契約規定</w:t>
      </w:r>
      <w:r>
        <w:rPr>
          <w:rFonts w:hint="eastAsia"/>
        </w:rPr>
        <w:t>的畫面，證實警察真的無法以違法為由，處置「吃飯隊」蹭飯的行為。</w:t>
      </w:r>
    </w:p>
    <w:p w14:paraId="732469EE" w14:textId="77777777" w:rsidR="00D27FA8" w:rsidRDefault="00D27FA8"/>
    <w:p w14:paraId="5700C253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提交罷工者</w:t>
      </w:r>
      <w:r>
        <w:rPr>
          <w:rFonts w:hint="eastAsia"/>
        </w:rPr>
        <w:t>)</w:t>
      </w:r>
    </w:p>
    <w:p w14:paraId="532BD586" w14:textId="77777777" w:rsidR="00D27FA8" w:rsidRDefault="00D27FA8">
      <w:r>
        <w:rPr>
          <w:rFonts w:hint="eastAsia"/>
        </w:rPr>
        <w:t>你採訪到罷工者說明「吃飯隊」以契約為由四處蹭飯，但無法以此來呈現警察無法可管的情況。</w:t>
      </w:r>
      <w:commentRangeEnd w:id="163"/>
      <w:r w:rsidR="00C412BE">
        <w:rPr>
          <w:rStyle w:val="a9"/>
        </w:rPr>
        <w:commentReference w:id="163"/>
      </w:r>
    </w:p>
    <w:p w14:paraId="53AB5AAF" w14:textId="77777777" w:rsidR="00C412BE" w:rsidRDefault="00C412BE"/>
    <w:p w14:paraId="6FC2BFB7" w14:textId="78070ABB" w:rsidR="00C412BE" w:rsidRPr="008824CA" w:rsidRDefault="00C412BE" w:rsidP="008824CA"/>
    <w:sectPr w:rsidR="00C412BE" w:rsidRPr="008824C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63" w:author="Windows 使用者" w:date="2021-05-04T16:37:00Z" w:initials="W使">
    <w:p w14:paraId="6DB24E19" w14:textId="77777777" w:rsidR="00C412BE" w:rsidRDefault="00C412BE">
      <w:pPr>
        <w:pStyle w:val="aa"/>
      </w:pPr>
      <w:r>
        <w:rPr>
          <w:rStyle w:val="a9"/>
        </w:rPr>
        <w:annotationRef/>
      </w:r>
      <w:r>
        <w:rPr>
          <w:rFonts w:hint="eastAsia"/>
        </w:rPr>
        <w:t>結局的設計：</w:t>
      </w:r>
    </w:p>
    <w:p w14:paraId="6C6B0446" w14:textId="77777777" w:rsidR="00C412BE" w:rsidRDefault="00C412BE">
      <w:pPr>
        <w:pStyle w:val="aa"/>
      </w:pPr>
    </w:p>
    <w:p w14:paraId="608FE08C" w14:textId="77777777" w:rsidR="00C412BE" w:rsidRDefault="00C412BE">
      <w:pPr>
        <w:pStyle w:val="aa"/>
      </w:pPr>
      <w:r>
        <w:rPr>
          <w:rFonts w:hint="eastAsia"/>
        </w:rPr>
        <w:t>選擇題般會有對錯：</w:t>
      </w:r>
    </w:p>
    <w:p w14:paraId="0AA64317" w14:textId="77777777" w:rsidR="00C412BE" w:rsidRDefault="00C412BE">
      <w:pPr>
        <w:pStyle w:val="aa"/>
      </w:pPr>
      <w:r>
        <w:t>Ex.</w:t>
      </w:r>
      <w:r>
        <w:rPr>
          <w:rFonts w:hint="eastAsia"/>
        </w:rPr>
        <w:t>事件有沒有發生</w:t>
      </w:r>
    </w:p>
    <w:p w14:paraId="27686FDF" w14:textId="77777777" w:rsidR="00C412BE" w:rsidRPr="00C412BE" w:rsidRDefault="00C412BE">
      <w:pPr>
        <w:pStyle w:val="aa"/>
      </w:pPr>
    </w:p>
    <w:p w14:paraId="6C987F6C" w14:textId="77777777" w:rsidR="00C412BE" w:rsidRDefault="00C412BE">
      <w:pPr>
        <w:pStyle w:val="aa"/>
      </w:pPr>
      <w:r>
        <w:rPr>
          <w:rFonts w:hint="eastAsia"/>
        </w:rPr>
        <w:t>申論題般提供多種角度思考：</w:t>
      </w:r>
    </w:p>
    <w:p w14:paraId="315D4207" w14:textId="77777777" w:rsidR="00C412BE" w:rsidRDefault="00C412BE">
      <w:pPr>
        <w:pStyle w:val="aa"/>
      </w:pPr>
      <w:r>
        <w:t>Ex.</w:t>
      </w:r>
      <w:r>
        <w:rPr>
          <w:rFonts w:hint="eastAsia"/>
        </w:rPr>
        <w:t>事件發生的原因有很多論點</w:t>
      </w:r>
    </w:p>
    <w:p w14:paraId="61BAE0AE" w14:textId="77777777" w:rsidR="00C412BE" w:rsidRDefault="00C412BE">
      <w:pPr>
        <w:pStyle w:val="aa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1BAE0AE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BAEC06" w14:textId="77777777" w:rsidR="00937DD2" w:rsidRDefault="00937DD2" w:rsidP="003872D1">
      <w:r>
        <w:separator/>
      </w:r>
    </w:p>
  </w:endnote>
  <w:endnote w:type="continuationSeparator" w:id="0">
    <w:p w14:paraId="28DC19DE" w14:textId="77777777" w:rsidR="00937DD2" w:rsidRDefault="00937DD2" w:rsidP="00387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550412A" w14:textId="77777777" w:rsidR="00937DD2" w:rsidRDefault="00937DD2" w:rsidP="003872D1">
      <w:r>
        <w:separator/>
      </w:r>
    </w:p>
  </w:footnote>
  <w:footnote w:type="continuationSeparator" w:id="0">
    <w:p w14:paraId="51A0207B" w14:textId="77777777" w:rsidR="00937DD2" w:rsidRDefault="00937DD2" w:rsidP="003872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A2374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73551B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9F3653A"/>
    <w:multiLevelType w:val="hybridMultilevel"/>
    <w:tmpl w:val="B582B032"/>
    <w:lvl w:ilvl="0" w:tplc="24065B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C510650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1DD5874"/>
    <w:multiLevelType w:val="hybridMultilevel"/>
    <w:tmpl w:val="534AB7BA"/>
    <w:lvl w:ilvl="0" w:tplc="09CE6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FB2533C"/>
    <w:multiLevelType w:val="hybridMultilevel"/>
    <w:tmpl w:val="7AD6F422"/>
    <w:lvl w:ilvl="0" w:tplc="A29A76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B0E6875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782332C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2865920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A02679F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1"/>
  </w:num>
  <w:num w:numId="5">
    <w:abstractNumId w:val="5"/>
  </w:num>
  <w:num w:numId="6">
    <w:abstractNumId w:val="9"/>
  </w:num>
  <w:num w:numId="7">
    <w:abstractNumId w:val="6"/>
  </w:num>
  <w:num w:numId="8">
    <w:abstractNumId w:val="0"/>
  </w:num>
  <w:num w:numId="9">
    <w:abstractNumId w:val="3"/>
  </w:num>
  <w:num w:numId="10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Windows 使用者">
    <w15:presenceInfo w15:providerId="Windows Live" w15:userId="39fc195dd102c33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trackRevision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AE2"/>
    <w:rsid w:val="000268A1"/>
    <w:rsid w:val="0004588B"/>
    <w:rsid w:val="00073DAA"/>
    <w:rsid w:val="000B6753"/>
    <w:rsid w:val="000D33A4"/>
    <w:rsid w:val="00102783"/>
    <w:rsid w:val="00131B52"/>
    <w:rsid w:val="001355C4"/>
    <w:rsid w:val="00171EB3"/>
    <w:rsid w:val="0018295E"/>
    <w:rsid w:val="00197D2B"/>
    <w:rsid w:val="001C5AE2"/>
    <w:rsid w:val="002011C1"/>
    <w:rsid w:val="002218D0"/>
    <w:rsid w:val="00221C76"/>
    <w:rsid w:val="002225A6"/>
    <w:rsid w:val="0023357E"/>
    <w:rsid w:val="002909BB"/>
    <w:rsid w:val="002C2AB5"/>
    <w:rsid w:val="00302B22"/>
    <w:rsid w:val="00306756"/>
    <w:rsid w:val="0031260C"/>
    <w:rsid w:val="003872D1"/>
    <w:rsid w:val="003A4904"/>
    <w:rsid w:val="003B1F4B"/>
    <w:rsid w:val="003D4275"/>
    <w:rsid w:val="004128BD"/>
    <w:rsid w:val="00426338"/>
    <w:rsid w:val="00432100"/>
    <w:rsid w:val="004738A9"/>
    <w:rsid w:val="004B20BA"/>
    <w:rsid w:val="004B3EC2"/>
    <w:rsid w:val="004C7BE3"/>
    <w:rsid w:val="004D2B47"/>
    <w:rsid w:val="004F4A0C"/>
    <w:rsid w:val="004F7709"/>
    <w:rsid w:val="00523B11"/>
    <w:rsid w:val="00563313"/>
    <w:rsid w:val="00573CCB"/>
    <w:rsid w:val="00576DEF"/>
    <w:rsid w:val="005A79C0"/>
    <w:rsid w:val="005D3C73"/>
    <w:rsid w:val="00610AEE"/>
    <w:rsid w:val="0063042C"/>
    <w:rsid w:val="006366CE"/>
    <w:rsid w:val="00660CCD"/>
    <w:rsid w:val="006B7BAA"/>
    <w:rsid w:val="006C1E5A"/>
    <w:rsid w:val="006C4B63"/>
    <w:rsid w:val="006D373C"/>
    <w:rsid w:val="006D3D5C"/>
    <w:rsid w:val="00716B5A"/>
    <w:rsid w:val="00717681"/>
    <w:rsid w:val="007605D1"/>
    <w:rsid w:val="00761CBD"/>
    <w:rsid w:val="00764056"/>
    <w:rsid w:val="00765954"/>
    <w:rsid w:val="007739B0"/>
    <w:rsid w:val="00792BF0"/>
    <w:rsid w:val="007B6B15"/>
    <w:rsid w:val="007E0C81"/>
    <w:rsid w:val="007E39BB"/>
    <w:rsid w:val="007F1BD3"/>
    <w:rsid w:val="008021BB"/>
    <w:rsid w:val="0084286D"/>
    <w:rsid w:val="008824CA"/>
    <w:rsid w:val="008C23A4"/>
    <w:rsid w:val="008D2D09"/>
    <w:rsid w:val="008E2FAD"/>
    <w:rsid w:val="008F3C32"/>
    <w:rsid w:val="0091216E"/>
    <w:rsid w:val="00921B0C"/>
    <w:rsid w:val="00937DD2"/>
    <w:rsid w:val="009668C2"/>
    <w:rsid w:val="009A308F"/>
    <w:rsid w:val="009A36EB"/>
    <w:rsid w:val="009F094C"/>
    <w:rsid w:val="009F42E2"/>
    <w:rsid w:val="009F7772"/>
    <w:rsid w:val="00A07E97"/>
    <w:rsid w:val="00A165F0"/>
    <w:rsid w:val="00A3219F"/>
    <w:rsid w:val="00A41A98"/>
    <w:rsid w:val="00A75795"/>
    <w:rsid w:val="00A82CF0"/>
    <w:rsid w:val="00AA5A37"/>
    <w:rsid w:val="00AE5641"/>
    <w:rsid w:val="00B02880"/>
    <w:rsid w:val="00B523A4"/>
    <w:rsid w:val="00B61643"/>
    <w:rsid w:val="00B90A25"/>
    <w:rsid w:val="00C10FD5"/>
    <w:rsid w:val="00C12854"/>
    <w:rsid w:val="00C2086E"/>
    <w:rsid w:val="00C412BE"/>
    <w:rsid w:val="00CA4F1A"/>
    <w:rsid w:val="00CA60E9"/>
    <w:rsid w:val="00CB307D"/>
    <w:rsid w:val="00CB7FCF"/>
    <w:rsid w:val="00CC0D7B"/>
    <w:rsid w:val="00CF0A79"/>
    <w:rsid w:val="00D27FA8"/>
    <w:rsid w:val="00D6292E"/>
    <w:rsid w:val="00D674AF"/>
    <w:rsid w:val="00DB0ADD"/>
    <w:rsid w:val="00DF659F"/>
    <w:rsid w:val="00E020E7"/>
    <w:rsid w:val="00E04687"/>
    <w:rsid w:val="00E14231"/>
    <w:rsid w:val="00E35438"/>
    <w:rsid w:val="00E41847"/>
    <w:rsid w:val="00E4184B"/>
    <w:rsid w:val="00E57E72"/>
    <w:rsid w:val="00E93D01"/>
    <w:rsid w:val="00F001BB"/>
    <w:rsid w:val="00F24D01"/>
    <w:rsid w:val="00F3365A"/>
    <w:rsid w:val="00F35FFD"/>
    <w:rsid w:val="00F73F17"/>
    <w:rsid w:val="00F820C0"/>
    <w:rsid w:val="00FE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C967AB"/>
  <w15:chartTrackingRefBased/>
  <w15:docId w15:val="{689AFD28-9188-4706-AF85-8248FBC97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A5A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63313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3872D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3872D1"/>
    <w:rPr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C412BE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C412BE"/>
  </w:style>
  <w:style w:type="character" w:customStyle="1" w:styleId="ab">
    <w:name w:val="註解文字 字元"/>
    <w:basedOn w:val="a0"/>
    <w:link w:val="aa"/>
    <w:uiPriority w:val="99"/>
    <w:semiHidden/>
    <w:rsid w:val="00C412BE"/>
  </w:style>
  <w:style w:type="paragraph" w:styleId="ac">
    <w:name w:val="annotation subject"/>
    <w:basedOn w:val="aa"/>
    <w:next w:val="aa"/>
    <w:link w:val="ad"/>
    <w:uiPriority w:val="99"/>
    <w:semiHidden/>
    <w:unhideWhenUsed/>
    <w:rsid w:val="00C412BE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C412BE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C412B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C412B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1/relationships/people" Target="people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2032</TotalTime>
  <Pages>1</Pages>
  <Words>1173</Words>
  <Characters>6692</Characters>
  <Application>Microsoft Office Word</Application>
  <DocSecurity>0</DocSecurity>
  <Lines>55</Lines>
  <Paragraphs>15</Paragraphs>
  <ScaleCrop>false</ScaleCrop>
  <Company/>
  <LinksUpToDate>false</LinksUpToDate>
  <CharactersWithSpaces>7850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25</cp:revision>
  <dcterms:created xsi:type="dcterms:W3CDTF">2021-04-20T02:33:00Z</dcterms:created>
  <dcterms:modified xsi:type="dcterms:W3CDTF">2021-05-18T12:39:00Z</dcterms:modified>
</cp:coreProperties>
</file>